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0000001" w14:textId="77777777" w:rsidR="0019435A" w:rsidRDefault="00D17BBB">
      <w:pPr>
        <w:pStyle w:val="Ttulo"/>
        <w:ind w:left="4320"/>
      </w:pPr>
      <w:r>
        <w:rPr>
          <w:noProof/>
          <w:color w:val="FFFFFF"/>
        </w:rPr>
        <w:drawing>
          <wp:anchor distT="0" distB="0" distL="0" distR="0" simplePos="0" relativeHeight="251658241" behindDoc="1" locked="0" layoutInCell="1" hidden="0" allowOverlap="1" wp14:anchorId="6C3A8D18" wp14:editId="1D43CE6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45549" cy="10666728"/>
            <wp:effectExtent l="0" t="0" r="0" b="0"/>
            <wp:wrapNone/>
            <wp:docPr id="16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545549" cy="1066672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="00FB7D8C">
        <w:rPr>
          <w:color w:val="FFFFFF"/>
        </w:rPr>
        <w:t>Projeto Teste</w:t>
      </w:r>
    </w:p>
    <w:p w14:paraId="00000002" w14:textId="77777777" w:rsidR="0019435A" w:rsidRDefault="00FB7D8C">
      <w:pPr>
        <w:tabs>
          <w:tab w:val="left" w:pos="1560"/>
        </w:tabs>
        <w:spacing w:before="155"/>
        <w:ind w:left="1276" w:right="-258"/>
        <w:rPr>
          <w:sz w:val="52"/>
          <w:szCs w:val="52"/>
        </w:rPr>
      </w:pPr>
      <w:r>
        <w:rPr>
          <w:color w:val="89E1D1"/>
          <w:sz w:val="52"/>
          <w:szCs w:val="52"/>
        </w:rPr>
        <w:t>Desenvolvimento de Aplicativos Móveis</w:t>
      </w:r>
    </w:p>
    <w:p w14:paraId="00000003" w14:textId="77777777" w:rsidR="0019435A" w:rsidRDefault="00FB7D8C">
      <w:pPr>
        <w:pStyle w:val="Ttulo4"/>
        <w:ind w:left="6096" w:firstLine="1275"/>
      </w:pPr>
      <w:r>
        <w:rPr>
          <w:color w:val="FFFFFF"/>
        </w:rPr>
        <w:t>Modulo A2 - Design</w:t>
      </w:r>
    </w:p>
    <w:p w14:paraId="00000004" w14:textId="77777777" w:rsidR="0019435A" w:rsidRDefault="00FB7D8C">
      <w:pPr>
        <w:pStyle w:val="Ttulo2"/>
        <w:tabs>
          <w:tab w:val="left" w:pos="10065"/>
        </w:tabs>
        <w:ind w:right="25"/>
      </w:pPr>
      <w:r>
        <w:rPr>
          <w:color w:val="89E1D1"/>
        </w:rPr>
        <w:t>Dia 1 – P.M.</w:t>
      </w:r>
    </w:p>
    <w:p w14:paraId="00000005" w14:textId="77777777" w:rsidR="0019435A" w:rsidRDefault="0019435A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36"/>
          <w:szCs w:val="36"/>
        </w:rPr>
      </w:pPr>
    </w:p>
    <w:p w14:paraId="00000006" w14:textId="77777777" w:rsidR="0019435A" w:rsidRDefault="0019435A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36"/>
          <w:szCs w:val="36"/>
        </w:rPr>
      </w:pPr>
    </w:p>
    <w:p w14:paraId="00000007" w14:textId="77777777" w:rsidR="0019435A" w:rsidRDefault="0019435A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36"/>
          <w:szCs w:val="36"/>
        </w:rPr>
      </w:pPr>
    </w:p>
    <w:p w14:paraId="00000008" w14:textId="77777777" w:rsidR="0019435A" w:rsidRDefault="0019435A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36"/>
          <w:szCs w:val="36"/>
        </w:rPr>
      </w:pPr>
    </w:p>
    <w:p w14:paraId="00000009" w14:textId="77777777" w:rsidR="0019435A" w:rsidRDefault="0019435A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36"/>
          <w:szCs w:val="36"/>
        </w:rPr>
      </w:pPr>
    </w:p>
    <w:p w14:paraId="0000000A" w14:textId="77777777" w:rsidR="0019435A" w:rsidRDefault="0019435A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36"/>
          <w:szCs w:val="36"/>
        </w:rPr>
      </w:pPr>
    </w:p>
    <w:p w14:paraId="0000000B" w14:textId="77777777" w:rsidR="0019435A" w:rsidRDefault="0019435A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36"/>
          <w:szCs w:val="36"/>
        </w:rPr>
      </w:pPr>
    </w:p>
    <w:p w14:paraId="0000000C" w14:textId="77777777" w:rsidR="0019435A" w:rsidRDefault="0019435A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36"/>
          <w:szCs w:val="36"/>
        </w:rPr>
      </w:pPr>
    </w:p>
    <w:p w14:paraId="0000000D" w14:textId="77777777" w:rsidR="0019435A" w:rsidRDefault="0019435A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36"/>
          <w:szCs w:val="36"/>
        </w:rPr>
      </w:pPr>
    </w:p>
    <w:p w14:paraId="0000000E" w14:textId="77777777" w:rsidR="0019435A" w:rsidRDefault="0019435A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36"/>
          <w:szCs w:val="36"/>
        </w:rPr>
      </w:pPr>
    </w:p>
    <w:p w14:paraId="0000000F" w14:textId="77777777" w:rsidR="0019435A" w:rsidRDefault="0019435A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36"/>
          <w:szCs w:val="36"/>
        </w:rPr>
      </w:pPr>
    </w:p>
    <w:p w14:paraId="00000010" w14:textId="77777777" w:rsidR="0019435A" w:rsidRDefault="0019435A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36"/>
          <w:szCs w:val="36"/>
        </w:rPr>
      </w:pPr>
    </w:p>
    <w:p w14:paraId="00000011" w14:textId="77777777" w:rsidR="0019435A" w:rsidRDefault="0019435A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36"/>
          <w:szCs w:val="36"/>
        </w:rPr>
      </w:pPr>
    </w:p>
    <w:p w14:paraId="00000012" w14:textId="77777777" w:rsidR="0019435A" w:rsidRDefault="0019435A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36"/>
          <w:szCs w:val="36"/>
        </w:rPr>
      </w:pPr>
    </w:p>
    <w:p w14:paraId="00000013" w14:textId="77777777" w:rsidR="0019435A" w:rsidRDefault="0019435A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36"/>
          <w:szCs w:val="36"/>
        </w:rPr>
      </w:pPr>
    </w:p>
    <w:p w14:paraId="00000014" w14:textId="77777777" w:rsidR="0019435A" w:rsidRDefault="0019435A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36"/>
          <w:szCs w:val="36"/>
        </w:rPr>
      </w:pPr>
    </w:p>
    <w:p w14:paraId="00000015" w14:textId="77777777" w:rsidR="0019435A" w:rsidRDefault="0019435A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36"/>
          <w:szCs w:val="36"/>
        </w:rPr>
      </w:pPr>
    </w:p>
    <w:p w14:paraId="00000016" w14:textId="7FB2801F" w:rsidR="0019435A" w:rsidRDefault="0019435A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36"/>
          <w:szCs w:val="36"/>
        </w:rPr>
      </w:pPr>
    </w:p>
    <w:p w14:paraId="00000019" w14:textId="77777777" w:rsidR="0019435A" w:rsidRDefault="00FB7D8C">
      <w:pPr>
        <w:pBdr>
          <w:top w:val="nil"/>
          <w:left w:val="nil"/>
          <w:bottom w:val="nil"/>
          <w:right w:val="nil"/>
          <w:between w:val="nil"/>
        </w:pBdr>
        <w:spacing w:before="422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>Criado por:</w:t>
      </w:r>
    </w:p>
    <w:p w14:paraId="0000001A" w14:textId="7389B9F0" w:rsidR="0019435A" w:rsidRDefault="00FB7D8C">
      <w:pPr>
        <w:pBdr>
          <w:top w:val="nil"/>
          <w:left w:val="nil"/>
          <w:bottom w:val="nil"/>
          <w:right w:val="nil"/>
          <w:between w:val="nil"/>
        </w:pBdr>
        <w:spacing w:before="18"/>
        <w:ind w:left="112"/>
        <w:rPr>
          <w:color w:val="000000"/>
          <w:sz w:val="20"/>
          <w:szCs w:val="20"/>
        </w:rPr>
      </w:pPr>
      <w:r w:rsidRPr="0376C905">
        <w:rPr>
          <w:color w:val="000000" w:themeColor="text1"/>
          <w:sz w:val="20"/>
          <w:szCs w:val="20"/>
        </w:rPr>
        <w:t>Fábio Nascimento</w:t>
      </w:r>
    </w:p>
    <w:p w14:paraId="6186BB36" w14:textId="38AFABBD" w:rsidR="0019435A" w:rsidRPr="005A42B5" w:rsidRDefault="64310199">
      <w:pPr>
        <w:pBdr>
          <w:top w:val="nil"/>
          <w:left w:val="nil"/>
          <w:bottom w:val="nil"/>
          <w:right w:val="nil"/>
          <w:between w:val="nil"/>
        </w:pBdr>
        <w:spacing w:before="18"/>
        <w:ind w:left="112"/>
        <w:rPr>
          <w:color w:val="000000" w:themeColor="text1"/>
          <w:sz w:val="20"/>
          <w:szCs w:val="20"/>
        </w:rPr>
      </w:pPr>
      <w:r w:rsidRPr="41888FF9">
        <w:rPr>
          <w:color w:val="000000" w:themeColor="text1"/>
          <w:sz w:val="20"/>
          <w:szCs w:val="20"/>
        </w:rPr>
        <w:t xml:space="preserve">Mário Cleber </w:t>
      </w:r>
      <w:r w:rsidR="00DF5AB8" w:rsidRPr="41888FF9">
        <w:rPr>
          <w:color w:val="000000" w:themeColor="text1"/>
          <w:sz w:val="20"/>
          <w:szCs w:val="20"/>
        </w:rPr>
        <w:t>Bedia</w:t>
      </w:r>
    </w:p>
    <w:p w14:paraId="29AA8B6F" w14:textId="77777777" w:rsidR="0078505B" w:rsidRDefault="0078505B">
      <w:pPr>
        <w:pBdr>
          <w:top w:val="nil"/>
          <w:left w:val="nil"/>
          <w:bottom w:val="nil"/>
          <w:right w:val="nil"/>
          <w:between w:val="nil"/>
        </w:pBdr>
        <w:spacing w:before="18"/>
        <w:ind w:left="112"/>
        <w:rPr>
          <w:color w:val="000000"/>
          <w:sz w:val="20"/>
          <w:szCs w:val="20"/>
        </w:rPr>
      </w:pPr>
    </w:p>
    <w:p w14:paraId="0000001B" w14:textId="13670DF5" w:rsidR="0078505B" w:rsidRDefault="0078505B">
      <w:pPr>
        <w:pBdr>
          <w:top w:val="nil"/>
          <w:left w:val="nil"/>
          <w:bottom w:val="nil"/>
          <w:right w:val="nil"/>
          <w:between w:val="nil"/>
        </w:pBdr>
        <w:spacing w:before="18"/>
        <w:ind w:left="112"/>
        <w:rPr>
          <w:color w:val="000000"/>
          <w:sz w:val="20"/>
          <w:szCs w:val="20"/>
        </w:rPr>
        <w:sectPr w:rsidR="0078505B">
          <w:headerReference w:type="default" r:id="rId9"/>
          <w:footerReference w:type="default" r:id="rId10"/>
          <w:pgSz w:w="11910" w:h="16840"/>
          <w:pgMar w:top="1200" w:right="800" w:bottom="280" w:left="1020" w:header="720" w:footer="720" w:gutter="0"/>
          <w:pgNumType w:start="1"/>
          <w:cols w:space="720"/>
        </w:sectPr>
      </w:pPr>
    </w:p>
    <w:p w14:paraId="0000001C" w14:textId="77777777" w:rsidR="0019435A" w:rsidRDefault="0019435A">
      <w:pPr>
        <w:pBdr>
          <w:top w:val="nil"/>
          <w:left w:val="nil"/>
          <w:bottom w:val="nil"/>
          <w:right w:val="nil"/>
          <w:between w:val="nil"/>
        </w:pBdr>
        <w:spacing w:before="203"/>
        <w:rPr>
          <w:color w:val="000000"/>
          <w:sz w:val="40"/>
          <w:szCs w:val="40"/>
        </w:rPr>
      </w:pPr>
    </w:p>
    <w:p w14:paraId="0000001D" w14:textId="77777777" w:rsidR="0019435A" w:rsidRDefault="00FB7D8C">
      <w:pPr>
        <w:spacing w:before="1"/>
        <w:ind w:left="112"/>
        <w:rPr>
          <w:b/>
          <w:sz w:val="40"/>
          <w:szCs w:val="40"/>
        </w:rPr>
      </w:pPr>
      <w:bookmarkStart w:id="12" w:name="gjdgxs" w:colFirst="0" w:colLast="0"/>
      <w:bookmarkEnd w:id="12"/>
      <w:r>
        <w:rPr>
          <w:b/>
          <w:color w:val="003763"/>
          <w:sz w:val="40"/>
          <w:szCs w:val="40"/>
        </w:rPr>
        <w:t>Conteúdo</w:t>
      </w:r>
    </w:p>
    <w:sdt>
      <w:sdtPr>
        <w:id w:val="-1197621514"/>
        <w:docPartObj>
          <w:docPartGallery w:val="Table of Contents"/>
          <w:docPartUnique/>
        </w:docPartObj>
      </w:sdtPr>
      <w:sdtContent>
        <w:p w14:paraId="0000001E" w14:textId="77777777" w:rsidR="0019435A" w:rsidRDefault="00FB7D8C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10080"/>
            </w:tabs>
            <w:spacing w:before="17"/>
            <w:ind w:left="112"/>
            <w:rPr>
              <w:color w:val="000000"/>
              <w:sz w:val="24"/>
              <w:szCs w:val="24"/>
            </w:rPr>
          </w:pPr>
          <w:r>
            <w:fldChar w:fldCharType="begin"/>
          </w:r>
          <w:r>
            <w:instrText xml:space="preserve"> TOC \h \u \z \t "Heading 1,1,"</w:instrText>
          </w:r>
          <w:r>
            <w:fldChar w:fldCharType="separate"/>
          </w:r>
          <w:hyperlink w:anchor="_1fob9te">
            <w:r>
              <w:rPr>
                <w:b/>
                <w:color w:val="000000"/>
                <w:sz w:val="20"/>
                <w:szCs w:val="20"/>
              </w:rPr>
              <w:t>Introdução</w:t>
            </w:r>
            <w:r>
              <w:rPr>
                <w:b/>
                <w:color w:val="000000"/>
                <w:sz w:val="20"/>
                <w:szCs w:val="20"/>
              </w:rPr>
              <w:tab/>
              <w:t>3</w:t>
            </w:r>
          </w:hyperlink>
        </w:p>
        <w:p w14:paraId="0000001F" w14:textId="77777777" w:rsidR="0019435A" w:rsidRDefault="00FB7D8C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10080"/>
            </w:tabs>
            <w:spacing w:before="17"/>
            <w:ind w:left="112"/>
            <w:rPr>
              <w:color w:val="000000"/>
              <w:sz w:val="24"/>
              <w:szCs w:val="24"/>
            </w:rPr>
          </w:pPr>
          <w:hyperlink w:anchor="_2et92p0">
            <w:r>
              <w:rPr>
                <w:b/>
                <w:color w:val="000000"/>
                <w:sz w:val="20"/>
                <w:szCs w:val="20"/>
              </w:rPr>
              <w:t>Descrição do Projeto e Tarefas</w:t>
            </w:r>
            <w:r>
              <w:rPr>
                <w:b/>
                <w:color w:val="000000"/>
                <w:sz w:val="20"/>
                <w:szCs w:val="20"/>
              </w:rPr>
              <w:tab/>
              <w:t>3</w:t>
            </w:r>
          </w:hyperlink>
        </w:p>
        <w:p w14:paraId="00000020" w14:textId="77777777" w:rsidR="0019435A" w:rsidRDefault="00FB7D8C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10080"/>
            </w:tabs>
            <w:spacing w:before="17"/>
            <w:ind w:left="112"/>
            <w:rPr>
              <w:color w:val="000000"/>
              <w:sz w:val="24"/>
              <w:szCs w:val="24"/>
            </w:rPr>
          </w:pPr>
          <w:hyperlink w:anchor="_26in1rg">
            <w:r>
              <w:rPr>
                <w:b/>
                <w:color w:val="000000"/>
                <w:sz w:val="20"/>
                <w:szCs w:val="20"/>
              </w:rPr>
              <w:t>Instruções para o competidor</w:t>
            </w:r>
            <w:r>
              <w:rPr>
                <w:b/>
                <w:color w:val="000000"/>
                <w:sz w:val="20"/>
                <w:szCs w:val="20"/>
              </w:rPr>
              <w:tab/>
              <w:t>9</w:t>
            </w:r>
          </w:hyperlink>
        </w:p>
        <w:p w14:paraId="00000021" w14:textId="77777777" w:rsidR="0019435A" w:rsidRDefault="00FB7D8C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10080"/>
            </w:tabs>
            <w:spacing w:before="17"/>
            <w:ind w:left="112"/>
            <w:rPr>
              <w:color w:val="000000"/>
              <w:sz w:val="24"/>
              <w:szCs w:val="24"/>
            </w:rPr>
          </w:pPr>
          <w:hyperlink w:anchor="_35nkun2">
            <w:r>
              <w:rPr>
                <w:b/>
                <w:color w:val="000000"/>
                <w:sz w:val="20"/>
                <w:szCs w:val="20"/>
              </w:rPr>
              <w:t>Esquema de Pontuação</w:t>
            </w:r>
            <w:r>
              <w:rPr>
                <w:b/>
                <w:color w:val="000000"/>
                <w:sz w:val="20"/>
                <w:szCs w:val="20"/>
              </w:rPr>
              <w:tab/>
              <w:t>9</w:t>
            </w:r>
          </w:hyperlink>
        </w:p>
        <w:p w14:paraId="00000022" w14:textId="1B4E5CFA" w:rsidR="0019435A" w:rsidRDefault="00FB7D8C">
          <w:r>
            <w:fldChar w:fldCharType="end"/>
          </w:r>
        </w:p>
      </w:sdtContent>
    </w:sdt>
    <w:p w14:paraId="00000023" w14:textId="77777777" w:rsidR="0019435A" w:rsidRDefault="0019435A">
      <w:pPr>
        <w:sectPr w:rsidR="0019435A">
          <w:headerReference w:type="default" r:id="rId11"/>
          <w:footerReference w:type="default" r:id="rId12"/>
          <w:pgSz w:w="11910" w:h="16840"/>
          <w:pgMar w:top="1840" w:right="800" w:bottom="1360" w:left="1020" w:header="1134" w:footer="1175" w:gutter="0"/>
          <w:pgNumType w:start="2"/>
          <w:cols w:space="720"/>
        </w:sectPr>
      </w:pPr>
    </w:p>
    <w:p w14:paraId="00000024" w14:textId="77777777" w:rsidR="0019435A" w:rsidRDefault="00FB7D8C">
      <w:pPr>
        <w:pStyle w:val="Ttulo1"/>
        <w:spacing w:before="411"/>
        <w:ind w:left="0"/>
      </w:pPr>
      <w:bookmarkStart w:id="55" w:name="30j0zll" w:colFirst="0" w:colLast="0"/>
      <w:bookmarkStart w:id="56" w:name="_1fob9te" w:colFirst="0" w:colLast="0"/>
      <w:bookmarkEnd w:id="55"/>
      <w:bookmarkEnd w:id="56"/>
      <w:r>
        <w:rPr>
          <w:color w:val="003763"/>
        </w:rPr>
        <w:lastRenderedPageBreak/>
        <w:t>Introdução</w:t>
      </w:r>
    </w:p>
    <w:p w14:paraId="00000025" w14:textId="77777777" w:rsidR="0019435A" w:rsidRDefault="00FB7D8C">
      <w:pPr>
        <w:pBdr>
          <w:top w:val="nil"/>
          <w:left w:val="nil"/>
          <w:bottom w:val="nil"/>
          <w:right w:val="nil"/>
          <w:between w:val="nil"/>
        </w:pBdr>
        <w:spacing w:before="159"/>
        <w:rPr>
          <w:color w:val="000000"/>
          <w:sz w:val="20"/>
          <w:szCs w:val="20"/>
        </w:rPr>
      </w:pPr>
      <w:proofErr w:type="spellStart"/>
      <w:r>
        <w:rPr>
          <w:color w:val="000000"/>
          <w:sz w:val="20"/>
          <w:szCs w:val="20"/>
        </w:rPr>
        <w:t>AgroTech</w:t>
      </w:r>
      <w:proofErr w:type="spellEnd"/>
      <w:r>
        <w:rPr>
          <w:color w:val="000000"/>
          <w:sz w:val="20"/>
          <w:szCs w:val="20"/>
        </w:rPr>
        <w:t xml:space="preserve"> é a plataforma que revoluciona o manejo de animais no agronegócio, oferecendo controle total e eficiente para os produtores. Com o aplicativo </w:t>
      </w:r>
      <w:proofErr w:type="spellStart"/>
      <w:r>
        <w:rPr>
          <w:color w:val="000000"/>
          <w:sz w:val="20"/>
          <w:szCs w:val="20"/>
        </w:rPr>
        <w:t>AgroTech</w:t>
      </w:r>
      <w:proofErr w:type="spellEnd"/>
      <w:r>
        <w:rPr>
          <w:color w:val="000000"/>
          <w:sz w:val="20"/>
          <w:szCs w:val="20"/>
        </w:rPr>
        <w:t xml:space="preserve">, é possível monitorar a saúde e o desempenho dos animais, registrar eventos importantes e otimizar a gestão do rebanho. A plataforma proporciona uma experiência intuitiva e integrada, garantindo maior produtividade e bem-estar animal. Junte-se à comunidade </w:t>
      </w:r>
      <w:proofErr w:type="spellStart"/>
      <w:r>
        <w:rPr>
          <w:color w:val="000000"/>
          <w:sz w:val="20"/>
          <w:szCs w:val="20"/>
        </w:rPr>
        <w:t>AgroTech</w:t>
      </w:r>
      <w:proofErr w:type="spellEnd"/>
      <w:r>
        <w:rPr>
          <w:color w:val="000000"/>
          <w:sz w:val="20"/>
          <w:szCs w:val="20"/>
        </w:rPr>
        <w:t xml:space="preserve"> e faça parte da inovação no controle animal no agronegócio!</w:t>
      </w:r>
    </w:p>
    <w:p w14:paraId="00000026" w14:textId="77777777" w:rsidR="0019435A" w:rsidRDefault="00FB7D8C">
      <w:pPr>
        <w:pBdr>
          <w:top w:val="nil"/>
          <w:left w:val="nil"/>
          <w:bottom w:val="nil"/>
          <w:right w:val="nil"/>
          <w:between w:val="nil"/>
        </w:pBdr>
        <w:spacing w:before="159"/>
        <w:rPr>
          <w:b/>
          <w:color w:val="000000"/>
          <w:sz w:val="20"/>
          <w:szCs w:val="20"/>
        </w:rPr>
      </w:pPr>
      <w:r>
        <w:rPr>
          <w:b/>
          <w:color w:val="000000"/>
          <w:sz w:val="20"/>
          <w:szCs w:val="20"/>
        </w:rPr>
        <w:t xml:space="preserve">O </w:t>
      </w:r>
      <w:proofErr w:type="spellStart"/>
      <w:r>
        <w:rPr>
          <w:b/>
          <w:color w:val="000000"/>
          <w:sz w:val="20"/>
          <w:szCs w:val="20"/>
        </w:rPr>
        <w:t>Product</w:t>
      </w:r>
      <w:proofErr w:type="spellEnd"/>
      <w:r>
        <w:rPr>
          <w:b/>
          <w:color w:val="000000"/>
          <w:sz w:val="20"/>
          <w:szCs w:val="20"/>
        </w:rPr>
        <w:t xml:space="preserve"> Manager forneceu a você wireframes do produto para as versões de telefone e tablet. Como desenvolvedor de aplicativos móveis, sua tarefa é desenvolver aplicativos correspondentes com base nos wireframes fornecidos, de acordo com as necessidades específicas de desenvolvimento.</w:t>
      </w:r>
    </w:p>
    <w:p w14:paraId="00000027" w14:textId="77777777" w:rsidR="0019435A" w:rsidRDefault="0019435A">
      <w:pPr>
        <w:pBdr>
          <w:top w:val="nil"/>
          <w:left w:val="nil"/>
          <w:bottom w:val="nil"/>
          <w:right w:val="nil"/>
          <w:between w:val="nil"/>
        </w:pBdr>
        <w:spacing w:before="159"/>
        <w:rPr>
          <w:b/>
          <w:color w:val="000000"/>
          <w:sz w:val="20"/>
          <w:szCs w:val="20"/>
        </w:rPr>
      </w:pPr>
    </w:p>
    <w:p w14:paraId="00000028" w14:textId="77777777" w:rsidR="0019435A" w:rsidRDefault="00FB7D8C">
      <w:pPr>
        <w:pStyle w:val="Ttulo1"/>
        <w:ind w:left="0"/>
      </w:pPr>
      <w:bookmarkStart w:id="57" w:name="3znysh7" w:colFirst="0" w:colLast="0"/>
      <w:bookmarkStart w:id="58" w:name="_2et92p0" w:colFirst="0" w:colLast="0"/>
      <w:bookmarkEnd w:id="57"/>
      <w:bookmarkEnd w:id="58"/>
      <w:r>
        <w:rPr>
          <w:color w:val="003763"/>
        </w:rPr>
        <w:t>Descrição do Projeto e Tarefas</w:t>
      </w:r>
    </w:p>
    <w:p w14:paraId="00000029" w14:textId="77777777" w:rsidR="0019435A" w:rsidRDefault="0019435A">
      <w:pPr>
        <w:pBdr>
          <w:top w:val="nil"/>
          <w:left w:val="nil"/>
          <w:bottom w:val="nil"/>
          <w:right w:val="nil"/>
          <w:between w:val="nil"/>
        </w:pBdr>
        <w:spacing w:before="8"/>
        <w:rPr>
          <w:color w:val="000000"/>
          <w:sz w:val="20"/>
          <w:szCs w:val="20"/>
        </w:rPr>
      </w:pPr>
    </w:p>
    <w:p w14:paraId="0000002A" w14:textId="77777777" w:rsidR="0019435A" w:rsidRDefault="00FB7D8C">
      <w:pPr>
        <w:pBdr>
          <w:top w:val="nil"/>
          <w:left w:val="nil"/>
          <w:bottom w:val="nil"/>
          <w:right w:val="nil"/>
          <w:between w:val="nil"/>
        </w:pBdr>
        <w:spacing w:before="8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>O desenvolvedor não precisa se preocupar com a estética exata da interface do programa e a posição dos elementos. O trabalho pode ser inconsistente com os wireframes fornecidos, mas o desenvolvedor precisa considerar adequadamente a facilidade de uso. A tarefa de desenvolvimento é dividida em duas partes, dependendo dos dispositivos.</w:t>
      </w:r>
    </w:p>
    <w:p w14:paraId="0000002B" w14:textId="77777777" w:rsidR="0019435A" w:rsidRDefault="0019435A">
      <w:pPr>
        <w:pBdr>
          <w:top w:val="nil"/>
          <w:left w:val="nil"/>
          <w:bottom w:val="nil"/>
          <w:right w:val="nil"/>
          <w:between w:val="nil"/>
        </w:pBdr>
        <w:spacing w:before="8"/>
        <w:rPr>
          <w:color w:val="000000"/>
          <w:sz w:val="20"/>
          <w:szCs w:val="20"/>
        </w:rPr>
      </w:pPr>
    </w:p>
    <w:p w14:paraId="0000002C" w14:textId="77777777" w:rsidR="0019435A" w:rsidRDefault="0019435A">
      <w:pPr>
        <w:pBdr>
          <w:top w:val="nil"/>
          <w:left w:val="nil"/>
          <w:bottom w:val="nil"/>
          <w:right w:val="nil"/>
          <w:between w:val="nil"/>
        </w:pBdr>
        <w:spacing w:before="8"/>
        <w:rPr>
          <w:color w:val="000000"/>
          <w:sz w:val="9"/>
          <w:szCs w:val="9"/>
        </w:rPr>
      </w:pPr>
    </w:p>
    <w:tbl>
      <w:tblPr>
        <w:tblW w:w="9586" w:type="dxa"/>
        <w:tblInd w:w="146" w:type="dxa"/>
        <w:tblBorders>
          <w:top w:val="single" w:sz="4" w:space="0" w:color="D7D7D7"/>
          <w:left w:val="single" w:sz="4" w:space="0" w:color="D7D7D7"/>
          <w:bottom w:val="single" w:sz="4" w:space="0" w:color="D7D7D7"/>
          <w:right w:val="single" w:sz="4" w:space="0" w:color="D7D7D7"/>
          <w:insideH w:val="single" w:sz="4" w:space="0" w:color="D7D7D7"/>
          <w:insideV w:val="single" w:sz="4" w:space="0" w:color="D7D7D7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  <w:tblPrChange w:id="59" w:author="Microsoft Word" w:date="2024-10-22T16:18:00Z">
          <w:tblPr>
            <w:tblStyle w:val="a"/>
            <w:tblW w:w="9586" w:type="dxa"/>
            <w:tblInd w:w="146" w:type="dxa"/>
            <w:tblBorders>
              <w:top w:val="single" w:sz="4" w:space="0" w:color="D7D7D7"/>
              <w:left w:val="single" w:sz="4" w:space="0" w:color="D7D7D7"/>
              <w:bottom w:val="single" w:sz="4" w:space="0" w:color="D7D7D7"/>
              <w:right w:val="single" w:sz="4" w:space="0" w:color="D7D7D7"/>
              <w:insideH w:val="single" w:sz="4" w:space="0" w:color="D7D7D7"/>
              <w:insideV w:val="single" w:sz="4" w:space="0" w:color="D7D7D7"/>
            </w:tblBorders>
            <w:tblLayout w:type="fixed"/>
            <w:tblLook w:val="0000" w:firstRow="0" w:lastRow="0" w:firstColumn="0" w:lastColumn="0" w:noHBand="0" w:noVBand="0"/>
          </w:tblPr>
        </w:tblPrChange>
      </w:tblPr>
      <w:tblGrid>
        <w:gridCol w:w="406"/>
        <w:gridCol w:w="816"/>
        <w:gridCol w:w="2182"/>
        <w:gridCol w:w="2192"/>
        <w:gridCol w:w="3990"/>
        <w:tblGridChange w:id="60">
          <w:tblGrid>
            <w:gridCol w:w="406"/>
            <w:gridCol w:w="816"/>
            <w:gridCol w:w="2182"/>
            <w:gridCol w:w="2192"/>
            <w:gridCol w:w="3990"/>
          </w:tblGrid>
        </w:tblGridChange>
      </w:tblGrid>
      <w:tr w:rsidR="0019435A" w14:paraId="108BC2F4" w14:textId="77777777">
        <w:trPr>
          <w:trHeight w:val="342"/>
          <w:trPrChange w:id="61" w:author="Microsoft Word" w:date="2024-10-22T16:18:00Z">
            <w:trPr>
              <w:trHeight w:val="342"/>
            </w:trPr>
          </w:trPrChange>
        </w:trPr>
        <w:tc>
          <w:tcPr>
            <w:tcW w:w="406" w:type="dxa"/>
            <w:tcPrChange w:id="62" w:author="Microsoft Word" w:date="2024-10-22T16:18:00Z">
              <w:tcPr>
                <w:tcW w:w="406" w:type="dxa"/>
              </w:tcPr>
            </w:tcPrChange>
          </w:tcPr>
          <w:p w14:paraId="0000002D" w14:textId="77777777" w:rsidR="0019435A" w:rsidRDefault="0019435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</w:p>
        </w:tc>
        <w:tc>
          <w:tcPr>
            <w:tcW w:w="816" w:type="dxa"/>
            <w:tcPrChange w:id="63" w:author="Microsoft Word" w:date="2024-10-22T16:18:00Z">
              <w:tcPr>
                <w:tcW w:w="816" w:type="dxa"/>
              </w:tcPr>
            </w:tcPrChange>
          </w:tcPr>
          <w:p w14:paraId="0000002E" w14:textId="77777777" w:rsidR="0019435A" w:rsidRDefault="00FB7D8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"/>
              <w:ind w:left="107"/>
              <w:rPr>
                <w:b/>
                <w:color w:val="000000"/>
                <w:sz w:val="20"/>
                <w:szCs w:val="20"/>
              </w:rPr>
            </w:pPr>
            <w:r>
              <w:rPr>
                <w:b/>
                <w:color w:val="000000"/>
                <w:sz w:val="20"/>
                <w:szCs w:val="20"/>
              </w:rPr>
              <w:t>Período</w:t>
            </w:r>
          </w:p>
        </w:tc>
        <w:tc>
          <w:tcPr>
            <w:tcW w:w="2182" w:type="dxa"/>
            <w:tcPrChange w:id="64" w:author="Microsoft Word" w:date="2024-10-22T16:18:00Z">
              <w:tcPr>
                <w:tcW w:w="2182" w:type="dxa"/>
              </w:tcPr>
            </w:tcPrChange>
          </w:tcPr>
          <w:p w14:paraId="0000002F" w14:textId="77777777" w:rsidR="0019435A" w:rsidRDefault="00FB7D8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"/>
              <w:ind w:left="105"/>
              <w:rPr>
                <w:b/>
                <w:color w:val="000000"/>
                <w:sz w:val="20"/>
                <w:szCs w:val="20"/>
              </w:rPr>
            </w:pPr>
            <w:r>
              <w:rPr>
                <w:b/>
                <w:color w:val="000000"/>
                <w:sz w:val="20"/>
                <w:szCs w:val="20"/>
              </w:rPr>
              <w:t>Nome</w:t>
            </w:r>
          </w:p>
        </w:tc>
        <w:tc>
          <w:tcPr>
            <w:tcW w:w="2192" w:type="dxa"/>
            <w:tcPrChange w:id="65" w:author="Microsoft Word" w:date="2024-10-22T16:18:00Z">
              <w:tcPr>
                <w:tcW w:w="2192" w:type="dxa"/>
              </w:tcPr>
            </w:tcPrChange>
          </w:tcPr>
          <w:p w14:paraId="00000030" w14:textId="77777777" w:rsidR="0019435A" w:rsidRDefault="00FB7D8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"/>
              <w:ind w:left="104"/>
              <w:rPr>
                <w:b/>
                <w:color w:val="000000"/>
                <w:sz w:val="20"/>
                <w:szCs w:val="20"/>
              </w:rPr>
            </w:pPr>
            <w:r>
              <w:rPr>
                <w:b/>
                <w:color w:val="000000"/>
                <w:sz w:val="20"/>
                <w:szCs w:val="20"/>
              </w:rPr>
              <w:t>Tempo de Competição</w:t>
            </w:r>
          </w:p>
        </w:tc>
        <w:tc>
          <w:tcPr>
            <w:tcW w:w="3990" w:type="dxa"/>
            <w:tcPrChange w:id="66" w:author="Microsoft Word" w:date="2024-10-22T16:18:00Z">
              <w:tcPr>
                <w:tcW w:w="3990" w:type="dxa"/>
              </w:tcPr>
            </w:tcPrChange>
          </w:tcPr>
          <w:p w14:paraId="00000031" w14:textId="77777777" w:rsidR="0019435A" w:rsidRDefault="00FB7D8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"/>
              <w:ind w:left="106"/>
              <w:rPr>
                <w:b/>
                <w:color w:val="000000"/>
                <w:sz w:val="20"/>
                <w:szCs w:val="20"/>
              </w:rPr>
            </w:pPr>
            <w:r>
              <w:rPr>
                <w:b/>
                <w:color w:val="000000"/>
                <w:sz w:val="20"/>
                <w:szCs w:val="20"/>
              </w:rPr>
              <w:t>Dispositivo</w:t>
            </w:r>
          </w:p>
        </w:tc>
      </w:tr>
      <w:tr w:rsidR="0019435A" w14:paraId="5CC2C66F" w14:textId="77777777">
        <w:trPr>
          <w:trHeight w:val="340"/>
          <w:trPrChange w:id="67" w:author="Microsoft Word" w:date="2024-10-22T16:18:00Z">
            <w:trPr>
              <w:trHeight w:val="340"/>
            </w:trPr>
          </w:trPrChange>
        </w:trPr>
        <w:tc>
          <w:tcPr>
            <w:tcW w:w="406" w:type="dxa"/>
            <w:tcPrChange w:id="68" w:author="Microsoft Word" w:date="2024-10-22T16:18:00Z">
              <w:tcPr>
                <w:tcW w:w="406" w:type="dxa"/>
              </w:tcPr>
            </w:tcPrChange>
          </w:tcPr>
          <w:p w14:paraId="00000032" w14:textId="77777777" w:rsidR="0019435A" w:rsidRDefault="00FB7D8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 xml:space="preserve">  </w:t>
            </w:r>
          </w:p>
        </w:tc>
        <w:tc>
          <w:tcPr>
            <w:tcW w:w="816" w:type="dxa"/>
            <w:tcPrChange w:id="69" w:author="Microsoft Word" w:date="2024-10-22T16:18:00Z">
              <w:tcPr>
                <w:tcW w:w="816" w:type="dxa"/>
              </w:tcPr>
            </w:tcPrChange>
          </w:tcPr>
          <w:p w14:paraId="00000033" w14:textId="77777777" w:rsidR="0019435A" w:rsidRDefault="00FB7D8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"/>
              <w:ind w:left="107"/>
              <w:rPr>
                <w:color w:val="808080"/>
                <w:sz w:val="20"/>
                <w:szCs w:val="20"/>
              </w:rPr>
            </w:pPr>
            <w:r>
              <w:rPr>
                <w:color w:val="808080"/>
                <w:sz w:val="20"/>
                <w:szCs w:val="20"/>
              </w:rPr>
              <w:t>A.M.</w:t>
            </w:r>
          </w:p>
        </w:tc>
        <w:tc>
          <w:tcPr>
            <w:tcW w:w="2182" w:type="dxa"/>
            <w:tcPrChange w:id="70" w:author="Microsoft Word" w:date="2024-10-22T16:18:00Z">
              <w:tcPr>
                <w:tcW w:w="2182" w:type="dxa"/>
              </w:tcPr>
            </w:tcPrChange>
          </w:tcPr>
          <w:p w14:paraId="00000034" w14:textId="77777777" w:rsidR="0019435A" w:rsidRDefault="00FB7D8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"/>
              <w:ind w:left="105"/>
              <w:rPr>
                <w:color w:val="808080"/>
                <w:sz w:val="20"/>
                <w:szCs w:val="20"/>
              </w:rPr>
            </w:pPr>
            <w:r>
              <w:rPr>
                <w:color w:val="808080"/>
                <w:sz w:val="20"/>
                <w:szCs w:val="20"/>
              </w:rPr>
              <w:t>Funcionalidades (</w:t>
            </w:r>
            <w:proofErr w:type="spellStart"/>
            <w:r>
              <w:rPr>
                <w:color w:val="808080"/>
                <w:sz w:val="20"/>
                <w:szCs w:val="20"/>
              </w:rPr>
              <w:t>phone</w:t>
            </w:r>
            <w:proofErr w:type="spellEnd"/>
            <w:r>
              <w:rPr>
                <w:color w:val="808080"/>
                <w:sz w:val="20"/>
                <w:szCs w:val="20"/>
              </w:rPr>
              <w:t>)</w:t>
            </w:r>
          </w:p>
        </w:tc>
        <w:tc>
          <w:tcPr>
            <w:tcW w:w="2192" w:type="dxa"/>
            <w:tcPrChange w:id="71" w:author="Microsoft Word" w:date="2024-10-22T16:18:00Z">
              <w:tcPr>
                <w:tcW w:w="2192" w:type="dxa"/>
              </w:tcPr>
            </w:tcPrChange>
          </w:tcPr>
          <w:p w14:paraId="00000035" w14:textId="77777777" w:rsidR="0019435A" w:rsidRDefault="00FB7D8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"/>
              <w:ind w:left="104"/>
              <w:rPr>
                <w:color w:val="808080"/>
                <w:sz w:val="20"/>
                <w:szCs w:val="20"/>
              </w:rPr>
            </w:pPr>
            <w:r>
              <w:rPr>
                <w:color w:val="808080"/>
                <w:sz w:val="20"/>
                <w:szCs w:val="20"/>
              </w:rPr>
              <w:t>3.0h</w:t>
            </w:r>
          </w:p>
        </w:tc>
        <w:tc>
          <w:tcPr>
            <w:tcW w:w="3990" w:type="dxa"/>
            <w:tcPrChange w:id="72" w:author="Microsoft Word" w:date="2024-10-22T16:18:00Z">
              <w:tcPr>
                <w:tcW w:w="3990" w:type="dxa"/>
              </w:tcPr>
            </w:tcPrChange>
          </w:tcPr>
          <w:p w14:paraId="00000036" w14:textId="77777777" w:rsidR="0019435A" w:rsidRDefault="00FB7D8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"/>
              <w:ind w:left="106"/>
              <w:rPr>
                <w:color w:val="808080"/>
                <w:sz w:val="20"/>
                <w:szCs w:val="20"/>
              </w:rPr>
            </w:pPr>
            <w:proofErr w:type="spellStart"/>
            <w:r>
              <w:rPr>
                <w:color w:val="808080"/>
                <w:sz w:val="20"/>
                <w:szCs w:val="20"/>
              </w:rPr>
              <w:t>Figma</w:t>
            </w:r>
            <w:proofErr w:type="spellEnd"/>
            <w:r>
              <w:rPr>
                <w:color w:val="808080"/>
                <w:sz w:val="20"/>
                <w:szCs w:val="20"/>
              </w:rPr>
              <w:t>: iPhone 15 Pro Max</w:t>
            </w:r>
          </w:p>
        </w:tc>
      </w:tr>
      <w:tr w:rsidR="0019435A" w14:paraId="37436837" w14:textId="77777777">
        <w:trPr>
          <w:trHeight w:val="410"/>
          <w:trPrChange w:id="73" w:author="Microsoft Word" w:date="2024-10-22T16:18:00Z">
            <w:trPr>
              <w:trHeight w:val="410"/>
            </w:trPr>
          </w:trPrChange>
        </w:trPr>
        <w:tc>
          <w:tcPr>
            <w:tcW w:w="406" w:type="dxa"/>
            <w:tcPrChange w:id="74" w:author="Microsoft Word" w:date="2024-10-22T16:18:00Z">
              <w:tcPr>
                <w:tcW w:w="406" w:type="dxa"/>
              </w:tcPr>
            </w:tcPrChange>
          </w:tcPr>
          <w:p w14:paraId="00000037" w14:textId="77777777" w:rsidR="0019435A" w:rsidRDefault="00FB7D8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Noto Sans Symbols" w:eastAsia="Noto Sans Symbols" w:hAnsi="Noto Sans Symbols" w:cs="Noto Sans Symbols"/>
                <w:color w:val="000000"/>
                <w:sz w:val="20"/>
                <w:szCs w:val="20"/>
              </w:rPr>
            </w:pPr>
            <w:r>
              <w:rPr>
                <w:rFonts w:ascii="Noto Sans Symbols" w:eastAsia="Noto Sans Symbols" w:hAnsi="Noto Sans Symbols" w:cs="Noto Sans Symbols"/>
                <w:color w:val="000000"/>
                <w:sz w:val="20"/>
                <w:szCs w:val="20"/>
              </w:rPr>
              <w:t>✔</w:t>
            </w:r>
          </w:p>
        </w:tc>
        <w:tc>
          <w:tcPr>
            <w:tcW w:w="816" w:type="dxa"/>
            <w:tcPrChange w:id="75" w:author="Microsoft Word" w:date="2024-10-22T16:18:00Z">
              <w:tcPr>
                <w:tcW w:w="816" w:type="dxa"/>
              </w:tcPr>
            </w:tcPrChange>
          </w:tcPr>
          <w:p w14:paraId="00000038" w14:textId="77777777" w:rsidR="0019435A" w:rsidRDefault="00FB7D8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"/>
              <w:ind w:left="107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P.M.</w:t>
            </w:r>
          </w:p>
        </w:tc>
        <w:tc>
          <w:tcPr>
            <w:tcW w:w="2182" w:type="dxa"/>
            <w:tcPrChange w:id="76" w:author="Microsoft Word" w:date="2024-10-22T16:18:00Z">
              <w:tcPr>
                <w:tcW w:w="2182" w:type="dxa"/>
              </w:tcPr>
            </w:tcPrChange>
          </w:tcPr>
          <w:p w14:paraId="00000039" w14:textId="77777777" w:rsidR="0019435A" w:rsidRDefault="00FB7D8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"/>
              <w:ind w:left="105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Funcionalidades (tablet)</w:t>
            </w:r>
          </w:p>
        </w:tc>
        <w:tc>
          <w:tcPr>
            <w:tcW w:w="2192" w:type="dxa"/>
            <w:tcPrChange w:id="77" w:author="Microsoft Word" w:date="2024-10-22T16:18:00Z">
              <w:tcPr>
                <w:tcW w:w="2192" w:type="dxa"/>
              </w:tcPr>
            </w:tcPrChange>
          </w:tcPr>
          <w:p w14:paraId="0000003A" w14:textId="77777777" w:rsidR="0019435A" w:rsidRDefault="00FB7D8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"/>
              <w:ind w:left="104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3.0h</w:t>
            </w:r>
          </w:p>
        </w:tc>
        <w:tc>
          <w:tcPr>
            <w:tcW w:w="3990" w:type="dxa"/>
            <w:tcPrChange w:id="78" w:author="Microsoft Word" w:date="2024-10-22T16:18:00Z">
              <w:tcPr>
                <w:tcW w:w="3990" w:type="dxa"/>
              </w:tcPr>
            </w:tcPrChange>
          </w:tcPr>
          <w:p w14:paraId="0000003B" w14:textId="77777777" w:rsidR="0019435A" w:rsidRDefault="00FB7D8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"/>
              <w:ind w:left="106"/>
              <w:rPr>
                <w:color w:val="000000"/>
                <w:sz w:val="20"/>
                <w:szCs w:val="20"/>
              </w:rPr>
            </w:pPr>
            <w:proofErr w:type="spellStart"/>
            <w:r>
              <w:rPr>
                <w:color w:val="000000"/>
                <w:sz w:val="20"/>
                <w:szCs w:val="20"/>
              </w:rPr>
              <w:t>Figma</w:t>
            </w:r>
            <w:proofErr w:type="spellEnd"/>
            <w:r>
              <w:rPr>
                <w:color w:val="000000"/>
                <w:sz w:val="20"/>
                <w:szCs w:val="20"/>
              </w:rPr>
              <w:t xml:space="preserve">: Surface Pro 8  </w:t>
            </w:r>
          </w:p>
        </w:tc>
      </w:tr>
    </w:tbl>
    <w:p w14:paraId="0000003C" w14:textId="77777777" w:rsidR="0019435A" w:rsidRDefault="0019435A">
      <w:pPr>
        <w:pBdr>
          <w:top w:val="nil"/>
          <w:left w:val="nil"/>
          <w:bottom w:val="nil"/>
          <w:right w:val="nil"/>
          <w:between w:val="nil"/>
        </w:pBdr>
        <w:spacing w:before="2"/>
        <w:ind w:left="112"/>
        <w:jc w:val="both"/>
        <w:rPr>
          <w:color w:val="000000"/>
          <w:sz w:val="20"/>
          <w:szCs w:val="20"/>
        </w:rPr>
      </w:pPr>
    </w:p>
    <w:p w14:paraId="0000003D" w14:textId="057E2FC0" w:rsidR="0019435A" w:rsidRDefault="00FB7D8C">
      <w:pPr>
        <w:pBdr>
          <w:top w:val="nil"/>
          <w:left w:val="nil"/>
          <w:bottom w:val="nil"/>
          <w:right w:val="nil"/>
          <w:between w:val="nil"/>
        </w:pBdr>
        <w:spacing w:before="2"/>
        <w:ind w:left="112"/>
        <w:jc w:val="both"/>
        <w:rPr>
          <w:color w:val="000000"/>
          <w:sz w:val="20"/>
          <w:szCs w:val="20"/>
        </w:rPr>
        <w:sectPr w:rsidR="0019435A">
          <w:pgSz w:w="11910" w:h="16840"/>
          <w:pgMar w:top="1840" w:right="800" w:bottom="1360" w:left="1020" w:header="1134" w:footer="1175" w:gutter="0"/>
          <w:cols w:space="720"/>
        </w:sectPr>
      </w:pPr>
      <w:r>
        <w:rPr>
          <w:color w:val="000000"/>
          <w:sz w:val="20"/>
          <w:szCs w:val="20"/>
        </w:rPr>
        <w:t xml:space="preserve">Existem arquivos que podem complementar o wireframes, para isto verifique o diretório </w:t>
      </w:r>
      <w:r>
        <w:rPr>
          <w:b/>
          <w:color w:val="000000"/>
          <w:sz w:val="20"/>
          <w:szCs w:val="20"/>
        </w:rPr>
        <w:t>media-files</w:t>
      </w:r>
      <w:r>
        <w:rPr>
          <w:color w:val="000000"/>
          <w:sz w:val="20"/>
          <w:szCs w:val="20"/>
        </w:rPr>
        <w:t>.</w:t>
      </w:r>
    </w:p>
    <w:p w14:paraId="0000003E" w14:textId="77777777" w:rsidR="0019435A" w:rsidRDefault="00FB7D8C">
      <w:pPr>
        <w:pStyle w:val="Ttulo3"/>
        <w:ind w:left="112"/>
        <w:rPr>
          <w:color w:val="003763"/>
        </w:rPr>
      </w:pPr>
      <w:r>
        <w:rPr>
          <w:color w:val="003763"/>
        </w:rPr>
        <w:lastRenderedPageBreak/>
        <w:t>Demandas Gerais</w:t>
      </w:r>
    </w:p>
    <w:p w14:paraId="0000003F" w14:textId="77777777" w:rsidR="0019435A" w:rsidRDefault="0019435A">
      <w:pPr>
        <w:tabs>
          <w:tab w:val="left" w:pos="393"/>
        </w:tabs>
        <w:spacing w:before="53"/>
        <w:rPr>
          <w:sz w:val="20"/>
          <w:szCs w:val="20"/>
        </w:rPr>
      </w:pPr>
    </w:p>
    <w:p w14:paraId="00000040" w14:textId="77777777" w:rsidR="0019435A" w:rsidRDefault="00FB7D8C">
      <w:pPr>
        <w:numPr>
          <w:ilvl w:val="0"/>
          <w:numId w:val="66"/>
        </w:numPr>
        <w:pBdr>
          <w:top w:val="nil"/>
          <w:left w:val="nil"/>
          <w:bottom w:val="nil"/>
          <w:right w:val="nil"/>
          <w:between w:val="nil"/>
        </w:pBdr>
        <w:tabs>
          <w:tab w:val="left" w:pos="393"/>
        </w:tabs>
        <w:spacing w:before="17"/>
        <w:ind w:left="393" w:hanging="281"/>
        <w:rPr>
          <w:color w:val="000000"/>
          <w:sz w:val="20"/>
          <w:szCs w:val="20"/>
        </w:rPr>
        <w:pPrChange w:id="79" w:author="Microsoft Word" w:date="2024-10-22T16:18:00Z">
          <w:pPr>
            <w:numPr>
              <w:numId w:val="26"/>
            </w:num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393"/>
            </w:tabs>
            <w:spacing w:before="17"/>
            <w:ind w:left="393" w:hanging="281"/>
          </w:pPr>
        </w:pPrChange>
      </w:pPr>
      <w:r>
        <w:rPr>
          <w:color w:val="000000"/>
          <w:sz w:val="20"/>
          <w:szCs w:val="20"/>
        </w:rPr>
        <w:t>Todos os textos dos componentes devem ser exatamente iguais como são escritos neste Projeto Teste;</w:t>
      </w:r>
    </w:p>
    <w:p w14:paraId="00000041" w14:textId="77777777" w:rsidR="0019435A" w:rsidRDefault="00FB7D8C">
      <w:pPr>
        <w:numPr>
          <w:ilvl w:val="0"/>
          <w:numId w:val="66"/>
        </w:numPr>
        <w:pBdr>
          <w:top w:val="nil"/>
          <w:left w:val="nil"/>
          <w:bottom w:val="nil"/>
          <w:right w:val="nil"/>
          <w:between w:val="nil"/>
        </w:pBdr>
        <w:tabs>
          <w:tab w:val="left" w:pos="393"/>
        </w:tabs>
        <w:spacing w:before="17"/>
        <w:ind w:left="393" w:hanging="281"/>
        <w:rPr>
          <w:color w:val="000000"/>
          <w:sz w:val="20"/>
          <w:szCs w:val="20"/>
        </w:rPr>
        <w:pPrChange w:id="80" w:author="Microsoft Word" w:date="2024-10-22T16:18:00Z">
          <w:pPr>
            <w:numPr>
              <w:numId w:val="26"/>
            </w:num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393"/>
            </w:tabs>
            <w:spacing w:before="17"/>
            <w:ind w:left="393" w:hanging="281"/>
          </w:pPr>
        </w:pPrChange>
      </w:pPr>
      <w:r>
        <w:rPr>
          <w:color w:val="000000"/>
          <w:sz w:val="20"/>
          <w:szCs w:val="20"/>
        </w:rPr>
        <w:t>O protótipo deve seguir os padrões de acessibilidade entre os textos e os fundos dos componentes;</w:t>
      </w:r>
    </w:p>
    <w:p w14:paraId="00000042" w14:textId="77777777" w:rsidR="0019435A" w:rsidRDefault="00FB7D8C">
      <w:pPr>
        <w:numPr>
          <w:ilvl w:val="0"/>
          <w:numId w:val="66"/>
        </w:numPr>
        <w:pBdr>
          <w:top w:val="nil"/>
          <w:left w:val="nil"/>
          <w:bottom w:val="nil"/>
          <w:right w:val="nil"/>
          <w:between w:val="nil"/>
        </w:pBdr>
        <w:tabs>
          <w:tab w:val="left" w:pos="393"/>
        </w:tabs>
        <w:spacing w:before="17"/>
        <w:ind w:left="393" w:hanging="281"/>
        <w:rPr>
          <w:color w:val="000000"/>
          <w:sz w:val="20"/>
          <w:szCs w:val="20"/>
        </w:rPr>
        <w:pPrChange w:id="81" w:author="Microsoft Word" w:date="2024-10-22T16:18:00Z">
          <w:pPr>
            <w:numPr>
              <w:numId w:val="26"/>
            </w:num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393"/>
            </w:tabs>
            <w:spacing w:before="17"/>
            <w:ind w:left="393" w:hanging="281"/>
          </w:pPr>
        </w:pPrChange>
      </w:pPr>
      <w:r>
        <w:rPr>
          <w:color w:val="000000"/>
          <w:sz w:val="20"/>
          <w:szCs w:val="20"/>
        </w:rPr>
        <w:t>Todas as páginas devem ter melhorias no design;</w:t>
      </w:r>
    </w:p>
    <w:p w14:paraId="00000043" w14:textId="77777777" w:rsidR="0019435A" w:rsidRDefault="00FB7D8C">
      <w:pPr>
        <w:numPr>
          <w:ilvl w:val="0"/>
          <w:numId w:val="66"/>
        </w:numPr>
        <w:pBdr>
          <w:top w:val="nil"/>
          <w:left w:val="nil"/>
          <w:bottom w:val="nil"/>
          <w:right w:val="nil"/>
          <w:between w:val="nil"/>
        </w:pBdr>
        <w:tabs>
          <w:tab w:val="left" w:pos="393"/>
        </w:tabs>
        <w:spacing w:before="17"/>
        <w:ind w:left="393" w:hanging="281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 xml:space="preserve">Você não precisa usar exatamente todos os recursos disponibilizados em </w:t>
      </w:r>
      <w:proofErr w:type="spellStart"/>
      <w:proofErr w:type="gramStart"/>
      <w:r>
        <w:rPr>
          <w:b/>
          <w:color w:val="000000"/>
          <w:sz w:val="20"/>
          <w:szCs w:val="20"/>
        </w:rPr>
        <w:t>media</w:t>
      </w:r>
      <w:proofErr w:type="spellEnd"/>
      <w:proofErr w:type="gramEnd"/>
      <w:r>
        <w:rPr>
          <w:b/>
          <w:color w:val="000000"/>
          <w:sz w:val="20"/>
          <w:szCs w:val="20"/>
        </w:rPr>
        <w:t>-files</w:t>
      </w:r>
      <w:r>
        <w:rPr>
          <w:color w:val="000000"/>
          <w:sz w:val="20"/>
          <w:szCs w:val="20"/>
        </w:rPr>
        <w:t>;</w:t>
      </w:r>
    </w:p>
    <w:p w14:paraId="7AB70A77" w14:textId="687429AC" w:rsidR="00D33C78" w:rsidRPr="007E3812" w:rsidRDefault="00D33C78">
      <w:pPr>
        <w:numPr>
          <w:ilvl w:val="0"/>
          <w:numId w:val="66"/>
        </w:numPr>
        <w:pBdr>
          <w:top w:val="nil"/>
          <w:left w:val="nil"/>
          <w:bottom w:val="nil"/>
          <w:right w:val="nil"/>
          <w:between w:val="nil"/>
        </w:pBdr>
        <w:spacing w:before="31"/>
        <w:rPr>
          <w:color w:val="000000"/>
        </w:rPr>
        <w:pPrChange w:id="82" w:author="Microsoft Word" w:date="2024-10-22T16:18:00Z">
          <w:pPr>
            <w:numPr>
              <w:numId w:val="7"/>
            </w:numPr>
            <w:pBdr>
              <w:top w:val="nil"/>
              <w:left w:val="nil"/>
              <w:bottom w:val="nil"/>
              <w:right w:val="nil"/>
              <w:between w:val="nil"/>
            </w:pBdr>
            <w:spacing w:before="31"/>
            <w:ind w:left="334" w:hanging="284"/>
          </w:pPr>
        </w:pPrChange>
      </w:pPr>
      <w:r w:rsidRPr="4D101F99">
        <w:rPr>
          <w:color w:val="000000" w:themeColor="text1"/>
        </w:rPr>
        <w:t xml:space="preserve">A </w:t>
      </w:r>
      <w:proofErr w:type="spellStart"/>
      <w:r w:rsidRPr="4D101F99">
        <w:rPr>
          <w:color w:val="000000" w:themeColor="text1"/>
        </w:rPr>
        <w:t>sidebar</w:t>
      </w:r>
      <w:proofErr w:type="spellEnd"/>
      <w:r w:rsidRPr="4D101F99">
        <w:rPr>
          <w:color w:val="000000" w:themeColor="text1"/>
        </w:rPr>
        <w:t xml:space="preserve"> deve ser exibida por um gesto </w:t>
      </w:r>
      <w:proofErr w:type="spellStart"/>
      <w:r w:rsidRPr="4D101F99">
        <w:rPr>
          <w:color w:val="000000" w:themeColor="text1"/>
        </w:rPr>
        <w:t>swipe</w:t>
      </w:r>
      <w:proofErr w:type="spellEnd"/>
      <w:r w:rsidRPr="4D101F99">
        <w:rPr>
          <w:color w:val="000000" w:themeColor="text1"/>
        </w:rPr>
        <w:t xml:space="preserve"> da borda esquerda para a direita;</w:t>
      </w:r>
    </w:p>
    <w:p w14:paraId="07BD0D62" w14:textId="7B266974" w:rsidR="00D33C78" w:rsidRPr="00D33C78" w:rsidRDefault="00D33C78" w:rsidP="4D101F99">
      <w:pPr>
        <w:numPr>
          <w:ilvl w:val="0"/>
          <w:numId w:val="66"/>
        </w:numPr>
        <w:pBdr>
          <w:top w:val="nil"/>
          <w:left w:val="nil"/>
          <w:bottom w:val="nil"/>
          <w:right w:val="nil"/>
          <w:between w:val="nil"/>
        </w:pBdr>
        <w:spacing w:before="31"/>
        <w:rPr>
          <w:color w:val="000000"/>
        </w:rPr>
      </w:pPr>
      <w:r w:rsidRPr="4D101F99">
        <w:rPr>
          <w:color w:val="000000" w:themeColor="text1"/>
        </w:rPr>
        <w:t xml:space="preserve">A </w:t>
      </w:r>
      <w:proofErr w:type="spellStart"/>
      <w:r w:rsidRPr="4D101F99">
        <w:rPr>
          <w:color w:val="000000" w:themeColor="text1"/>
        </w:rPr>
        <w:t>sidebar</w:t>
      </w:r>
      <w:proofErr w:type="spellEnd"/>
      <w:r w:rsidRPr="4D101F99">
        <w:rPr>
          <w:color w:val="000000" w:themeColor="text1"/>
        </w:rPr>
        <w:t xml:space="preserve"> deve ser recolhida por um gesto </w:t>
      </w:r>
      <w:proofErr w:type="spellStart"/>
      <w:r w:rsidRPr="4D101F99">
        <w:rPr>
          <w:color w:val="000000" w:themeColor="text1"/>
        </w:rPr>
        <w:t>swipe</w:t>
      </w:r>
      <w:proofErr w:type="spellEnd"/>
      <w:r w:rsidRPr="4D101F99">
        <w:rPr>
          <w:color w:val="000000" w:themeColor="text1"/>
        </w:rPr>
        <w:t xml:space="preserve"> da borda direita para a esquerda;</w:t>
      </w:r>
    </w:p>
    <w:p w14:paraId="440FBA97" w14:textId="575263B4" w:rsidR="00751D5D" w:rsidRDefault="00751D5D" w:rsidP="00751D5D">
      <w:pPr>
        <w:numPr>
          <w:ilvl w:val="0"/>
          <w:numId w:val="66"/>
        </w:numPr>
        <w:pBdr>
          <w:top w:val="nil"/>
          <w:left w:val="nil"/>
          <w:bottom w:val="nil"/>
          <w:right w:val="nil"/>
          <w:between w:val="nil"/>
        </w:pBdr>
        <w:tabs>
          <w:tab w:val="left" w:pos="393"/>
        </w:tabs>
        <w:spacing w:before="17"/>
        <w:ind w:left="393" w:hanging="281"/>
        <w:rPr>
          <w:color w:val="000000"/>
          <w:sz w:val="20"/>
          <w:szCs w:val="20"/>
        </w:rPr>
      </w:pPr>
      <w:r w:rsidRPr="00751D5D">
        <w:rPr>
          <w:color w:val="000000"/>
          <w:sz w:val="20"/>
          <w:szCs w:val="20"/>
        </w:rPr>
        <w:t xml:space="preserve">Você deve adicionar na parte inferior do menu lateral a opção da troca de tema para </w:t>
      </w:r>
      <w:proofErr w:type="spellStart"/>
      <w:r w:rsidRPr="00751D5D">
        <w:rPr>
          <w:b/>
          <w:bCs/>
          <w:i/>
          <w:iCs/>
          <w:color w:val="000000"/>
          <w:sz w:val="20"/>
          <w:szCs w:val="20"/>
        </w:rPr>
        <w:t>dark</w:t>
      </w:r>
      <w:proofErr w:type="spellEnd"/>
      <w:r w:rsidRPr="00751D5D">
        <w:rPr>
          <w:b/>
          <w:bCs/>
          <w:i/>
          <w:iCs/>
          <w:color w:val="000000"/>
          <w:sz w:val="20"/>
          <w:szCs w:val="20"/>
        </w:rPr>
        <w:t xml:space="preserve">/light </w:t>
      </w:r>
      <w:proofErr w:type="spellStart"/>
      <w:r w:rsidRPr="00751D5D">
        <w:rPr>
          <w:b/>
          <w:bCs/>
          <w:i/>
          <w:iCs/>
          <w:color w:val="000000"/>
          <w:sz w:val="20"/>
          <w:szCs w:val="20"/>
        </w:rPr>
        <w:t>mode</w:t>
      </w:r>
      <w:proofErr w:type="spellEnd"/>
      <w:r w:rsidRPr="00751D5D">
        <w:rPr>
          <w:color w:val="000000"/>
          <w:sz w:val="20"/>
          <w:szCs w:val="20"/>
        </w:rPr>
        <w:t xml:space="preserve"> através de um botão do tipo </w:t>
      </w:r>
      <w:proofErr w:type="spellStart"/>
      <w:r w:rsidRPr="00751D5D">
        <w:rPr>
          <w:i/>
          <w:iCs/>
          <w:color w:val="000000"/>
          <w:sz w:val="20"/>
          <w:szCs w:val="20"/>
        </w:rPr>
        <w:t>Toggle</w:t>
      </w:r>
      <w:proofErr w:type="spellEnd"/>
      <w:r w:rsidRPr="00751D5D">
        <w:rPr>
          <w:i/>
          <w:iCs/>
          <w:color w:val="000000"/>
          <w:sz w:val="20"/>
          <w:szCs w:val="20"/>
        </w:rPr>
        <w:t xml:space="preserve"> Switch</w:t>
      </w:r>
      <w:r w:rsidRPr="00751D5D">
        <w:rPr>
          <w:color w:val="000000"/>
          <w:sz w:val="20"/>
          <w:szCs w:val="20"/>
        </w:rPr>
        <w:t xml:space="preserve"> que, quando trocado o tema, o mesmo deverá ser aplicado em cada uma das telas;  </w:t>
      </w:r>
    </w:p>
    <w:p w14:paraId="3816CE8B" w14:textId="687F9ACA" w:rsidR="00F34D55" w:rsidRPr="00F34D55" w:rsidRDefault="00F34D55" w:rsidP="00F34D55">
      <w:pPr>
        <w:numPr>
          <w:ilvl w:val="0"/>
          <w:numId w:val="66"/>
        </w:numPr>
        <w:pBdr>
          <w:top w:val="nil"/>
          <w:left w:val="nil"/>
          <w:bottom w:val="nil"/>
          <w:right w:val="nil"/>
          <w:between w:val="nil"/>
        </w:pBdr>
        <w:spacing w:before="31"/>
        <w:rPr>
          <w:color w:val="000000"/>
        </w:rPr>
      </w:pPr>
      <w:r>
        <w:rPr>
          <w:color w:val="000000"/>
        </w:rPr>
        <w:t xml:space="preserve">Os botões da </w:t>
      </w:r>
      <w:proofErr w:type="spellStart"/>
      <w:r>
        <w:rPr>
          <w:color w:val="000000"/>
        </w:rPr>
        <w:t>sidebar</w:t>
      </w:r>
      <w:proofErr w:type="spellEnd"/>
      <w:r>
        <w:rPr>
          <w:color w:val="000000"/>
        </w:rPr>
        <w:t xml:space="preserve"> deverão ser linkados com as telas correspondentes aos seus nomes.</w:t>
      </w:r>
    </w:p>
    <w:p w14:paraId="00000044" w14:textId="77777777" w:rsidR="0019435A" w:rsidRDefault="00FB7D8C">
      <w:pPr>
        <w:numPr>
          <w:ilvl w:val="0"/>
          <w:numId w:val="66"/>
        </w:numPr>
        <w:pBdr>
          <w:top w:val="nil"/>
          <w:left w:val="nil"/>
          <w:bottom w:val="nil"/>
          <w:right w:val="nil"/>
          <w:between w:val="nil"/>
        </w:pBdr>
        <w:tabs>
          <w:tab w:val="left" w:pos="393"/>
        </w:tabs>
        <w:spacing w:before="17"/>
        <w:ind w:left="393" w:hanging="281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>Deve haver links entre todas as telas e botões;</w:t>
      </w:r>
    </w:p>
    <w:p w14:paraId="0707A91C" w14:textId="77777777" w:rsidR="00635CCF" w:rsidRDefault="00635CCF" w:rsidP="00635CCF">
      <w:pPr>
        <w:numPr>
          <w:ilvl w:val="0"/>
          <w:numId w:val="66"/>
        </w:numPr>
        <w:pBdr>
          <w:top w:val="nil"/>
          <w:left w:val="nil"/>
          <w:bottom w:val="nil"/>
          <w:right w:val="nil"/>
          <w:between w:val="nil"/>
        </w:pBdr>
        <w:tabs>
          <w:tab w:val="left" w:pos="393"/>
        </w:tabs>
        <w:spacing w:before="17"/>
        <w:ind w:left="393" w:hanging="281"/>
        <w:rPr>
          <w:color w:val="000000"/>
          <w:sz w:val="20"/>
          <w:szCs w:val="20"/>
        </w:rPr>
      </w:pPr>
      <w:r w:rsidRPr="00635CCF">
        <w:rPr>
          <w:color w:val="000000"/>
          <w:sz w:val="20"/>
          <w:szCs w:val="20"/>
        </w:rPr>
        <w:t>Você deve adicionar ao menos 1 nova tela para aprimorar a UX do usuário; </w:t>
      </w:r>
    </w:p>
    <w:p w14:paraId="00000045" w14:textId="362B5AF4" w:rsidR="0019435A" w:rsidRDefault="00FB7D8C">
      <w:pPr>
        <w:numPr>
          <w:ilvl w:val="0"/>
          <w:numId w:val="66"/>
        </w:numPr>
        <w:pBdr>
          <w:top w:val="nil"/>
          <w:left w:val="nil"/>
          <w:bottom w:val="nil"/>
          <w:right w:val="nil"/>
          <w:between w:val="nil"/>
        </w:pBdr>
        <w:tabs>
          <w:tab w:val="left" w:pos="393"/>
        </w:tabs>
        <w:spacing w:before="17"/>
        <w:ind w:left="393" w:hanging="281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>Você deve seguir a guia de estilos abaixo para desenvolver o aplicativo e suas funcionalidades</w:t>
      </w:r>
      <w:r w:rsidR="004A62CF">
        <w:rPr>
          <w:color w:val="000000"/>
          <w:sz w:val="20"/>
          <w:szCs w:val="20"/>
        </w:rPr>
        <w:t>.</w:t>
      </w:r>
    </w:p>
    <w:p w14:paraId="67F26C07" w14:textId="7232EE87" w:rsidR="00AD5B66" w:rsidRDefault="00CD5159" w:rsidP="00AD5B66">
      <w:pPr>
        <w:pBdr>
          <w:top w:val="nil"/>
          <w:left w:val="nil"/>
          <w:bottom w:val="nil"/>
          <w:right w:val="nil"/>
          <w:between w:val="nil"/>
        </w:pBdr>
        <w:tabs>
          <w:tab w:val="left" w:pos="393"/>
        </w:tabs>
        <w:spacing w:before="17"/>
        <w:ind w:left="393"/>
        <w:rPr>
          <w:color w:val="000000"/>
          <w:sz w:val="20"/>
          <w:szCs w:val="20"/>
        </w:rPr>
      </w:pPr>
      <w:r>
        <w:rPr>
          <w:noProof/>
          <w:color w:val="000000"/>
          <w:sz w:val="20"/>
          <w:szCs w:val="20"/>
        </w:rPr>
        <w:drawing>
          <wp:anchor distT="0" distB="0" distL="114300" distR="114300" simplePos="0" relativeHeight="251658256" behindDoc="0" locked="0" layoutInCell="1" allowOverlap="1" wp14:anchorId="38EC81AD" wp14:editId="5A1BF6D8">
            <wp:simplePos x="0" y="0"/>
            <wp:positionH relativeFrom="column">
              <wp:posOffset>988060</wp:posOffset>
            </wp:positionH>
            <wp:positionV relativeFrom="paragraph">
              <wp:posOffset>1010285</wp:posOffset>
            </wp:positionV>
            <wp:extent cx="4300855" cy="3103880"/>
            <wp:effectExtent l="0" t="0" r="4445" b="1270"/>
            <wp:wrapThrough wrapText="bothSides">
              <wp:wrapPolygon edited="0">
                <wp:start x="0" y="0"/>
                <wp:lineTo x="0" y="21476"/>
                <wp:lineTo x="21527" y="21476"/>
                <wp:lineTo x="21527" y="0"/>
                <wp:lineTo x="0" y="0"/>
              </wp:wrapPolygon>
            </wp:wrapThrough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WhatsApp Image 2024-10-23 at 14.59.33.jpe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0855" cy="31038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0000047" w14:textId="018F516A" w:rsidR="0019435A" w:rsidRDefault="00D17BBB" w:rsidP="00187835">
      <w:pPr>
        <w:tabs>
          <w:tab w:val="left" w:pos="393"/>
        </w:tabs>
        <w:spacing w:before="17"/>
        <w:ind w:left="393" w:hanging="284"/>
        <w:jc w:val="center"/>
        <w:rPr>
          <w:color w:val="000000"/>
        </w:rPr>
      </w:pPr>
      <w:r>
        <w:rPr>
          <w:noProof/>
          <w:color w:val="000000"/>
        </w:rPr>
        <w:lastRenderedPageBreak/>
        <w:drawing>
          <wp:inline distT="0" distB="0" distL="114300" distR="114300" wp14:anchorId="4D52027C" wp14:editId="5E362A4F">
            <wp:extent cx="6400800" cy="3600450"/>
            <wp:effectExtent l="0" t="0" r="0" b="0"/>
            <wp:docPr id="21" name="image16.png" descr="Uma imagem contendo Interface gráfica do usuário&#10;&#10;Descrição gerada automa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 descr="Uma imagem contendo Interface gráfica do usuário&#10;&#10;Descrição gerada automaticamente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="00FB7D8C">
        <w:rPr>
          <w:color w:val="000000"/>
        </w:rPr>
        <w:br/>
      </w:r>
      <w:r w:rsidR="00FB7D8C">
        <w:rPr>
          <w:color w:val="000000"/>
        </w:rPr>
        <w:br/>
      </w:r>
    </w:p>
    <w:p w14:paraId="00000048" w14:textId="6C9EB9E1" w:rsidR="0019435A" w:rsidRDefault="0019435A">
      <w:pPr>
        <w:pBdr>
          <w:top w:val="nil"/>
          <w:left w:val="nil"/>
          <w:bottom w:val="nil"/>
          <w:right w:val="nil"/>
          <w:between w:val="nil"/>
        </w:pBdr>
        <w:tabs>
          <w:tab w:val="left" w:pos="393"/>
        </w:tabs>
        <w:spacing w:before="17"/>
        <w:ind w:left="393"/>
        <w:rPr>
          <w:color w:val="000000"/>
          <w:sz w:val="20"/>
          <w:szCs w:val="20"/>
        </w:rPr>
      </w:pPr>
    </w:p>
    <w:p w14:paraId="00000049" w14:textId="55CA104E" w:rsidR="0019435A" w:rsidRDefault="0019435A">
      <w:pPr>
        <w:pBdr>
          <w:top w:val="nil"/>
          <w:left w:val="nil"/>
          <w:bottom w:val="nil"/>
          <w:right w:val="nil"/>
          <w:between w:val="nil"/>
        </w:pBdr>
        <w:spacing w:before="10"/>
        <w:rPr>
          <w:color w:val="000000"/>
          <w:sz w:val="7"/>
          <w:szCs w:val="7"/>
        </w:rPr>
      </w:pPr>
    </w:p>
    <w:p w14:paraId="0000004A" w14:textId="50FEFA40" w:rsidR="0019435A" w:rsidRDefault="0019435A">
      <w:pPr>
        <w:rPr>
          <w:sz w:val="7"/>
          <w:szCs w:val="7"/>
        </w:rPr>
      </w:pPr>
    </w:p>
    <w:p w14:paraId="0000004B" w14:textId="0E488AA4" w:rsidR="0019435A" w:rsidRDefault="0019435A">
      <w:pPr>
        <w:rPr>
          <w:sz w:val="7"/>
          <w:szCs w:val="7"/>
        </w:rPr>
      </w:pPr>
    </w:p>
    <w:p w14:paraId="0000004C" w14:textId="77777777" w:rsidR="0019435A" w:rsidRDefault="0019435A">
      <w:pPr>
        <w:rPr>
          <w:sz w:val="7"/>
          <w:szCs w:val="7"/>
        </w:rPr>
        <w:sectPr w:rsidR="0019435A">
          <w:pgSz w:w="11910" w:h="16840"/>
          <w:pgMar w:top="1840" w:right="800" w:bottom="1360" w:left="1020" w:header="1134" w:footer="1175" w:gutter="0"/>
          <w:cols w:space="720"/>
        </w:sectPr>
      </w:pPr>
    </w:p>
    <w:p w14:paraId="0000004D" w14:textId="77777777" w:rsidR="0019435A" w:rsidRDefault="00FB7D8C">
      <w:pPr>
        <w:spacing w:before="411"/>
        <w:ind w:left="112"/>
        <w:rPr>
          <w:b/>
          <w:sz w:val="40"/>
          <w:szCs w:val="40"/>
        </w:rPr>
      </w:pPr>
      <w:bookmarkStart w:id="83" w:name="tyjcwt" w:colFirst="0" w:colLast="0"/>
      <w:bookmarkEnd w:id="83"/>
      <w:r>
        <w:rPr>
          <w:b/>
          <w:color w:val="003763"/>
          <w:sz w:val="40"/>
          <w:szCs w:val="40"/>
        </w:rPr>
        <w:lastRenderedPageBreak/>
        <w:t>Demandas das Páginas</w:t>
      </w:r>
    </w:p>
    <w:p w14:paraId="0000004E" w14:textId="77777777" w:rsidR="0019435A" w:rsidRDefault="00FB7D8C">
      <w:pPr>
        <w:pStyle w:val="Ttulo3"/>
        <w:numPr>
          <w:ilvl w:val="0"/>
          <w:numId w:val="63"/>
        </w:numPr>
        <w:tabs>
          <w:tab w:val="left" w:pos="377"/>
        </w:tabs>
        <w:spacing w:before="318"/>
        <w:ind w:left="377" w:hanging="265"/>
        <w:pPrChange w:id="84" w:author="Microsoft Word" w:date="2024-10-22T16:18:00Z">
          <w:pPr>
            <w:pStyle w:val="Ttulo3"/>
            <w:numPr>
              <w:numId w:val="23"/>
            </w:numPr>
            <w:tabs>
              <w:tab w:val="left" w:pos="377"/>
            </w:tabs>
            <w:spacing w:before="318"/>
            <w:ind w:left="379" w:hanging="267"/>
          </w:pPr>
        </w:pPrChange>
      </w:pPr>
      <w:r>
        <w:rPr>
          <w:color w:val="003763"/>
        </w:rPr>
        <w:t>Dashboard</w:t>
      </w:r>
    </w:p>
    <w:p w14:paraId="0000004F" w14:textId="6FEB6B6B" w:rsidR="0019435A" w:rsidRDefault="0019435A">
      <w:pPr>
        <w:pBdr>
          <w:top w:val="nil"/>
          <w:left w:val="nil"/>
          <w:bottom w:val="nil"/>
          <w:right w:val="nil"/>
          <w:between w:val="nil"/>
        </w:pBdr>
        <w:spacing w:before="18"/>
        <w:rPr>
          <w:b/>
          <w:color w:val="000000"/>
          <w:sz w:val="20"/>
          <w:szCs w:val="20"/>
        </w:rPr>
      </w:pPr>
    </w:p>
    <w:tbl>
      <w:tblPr>
        <w:tblW w:w="9659" w:type="dxa"/>
        <w:tblInd w:w="177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  <w:tblPrChange w:id="85" w:author="Microsoft Word" w:date="2024-10-22T16:18:00Z">
          <w:tblPr>
            <w:tblStyle w:val="a0"/>
            <w:tblW w:w="9659" w:type="dxa"/>
            <w:tblInd w:w="177" w:type="dxa"/>
            <w:tblLayout w:type="fixed"/>
            <w:tblLook w:val="0000" w:firstRow="0" w:lastRow="0" w:firstColumn="0" w:lastColumn="0" w:noHBand="0" w:noVBand="0"/>
          </w:tblPr>
        </w:tblPrChange>
      </w:tblPr>
      <w:tblGrid>
        <w:gridCol w:w="9659"/>
        <w:tblGridChange w:id="86">
          <w:tblGrid>
            <w:gridCol w:w="9659"/>
          </w:tblGrid>
        </w:tblGridChange>
      </w:tblGrid>
      <w:tr w:rsidR="0019435A" w14:paraId="3001E24B" w14:textId="77777777">
        <w:trPr>
          <w:trHeight w:val="542"/>
          <w:trPrChange w:id="87" w:author="Microsoft Word" w:date="2024-10-22T16:18:00Z">
            <w:trPr>
              <w:trHeight w:val="542"/>
            </w:trPr>
          </w:trPrChange>
        </w:trPr>
        <w:tc>
          <w:tcPr>
            <w:tcW w:w="9659" w:type="dxa"/>
            <w:tcPrChange w:id="88" w:author="Microsoft Word" w:date="2024-10-22T16:18:00Z">
              <w:tcPr>
                <w:tcW w:w="9659" w:type="dxa"/>
              </w:tcPr>
            </w:tcPrChange>
          </w:tcPr>
          <w:p w14:paraId="00000050" w14:textId="04A96FC7" w:rsidR="0019435A" w:rsidRDefault="00FB7D8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0" w:lineRule="auto"/>
              <w:ind w:left="50"/>
              <w:rPr>
                <w:b/>
                <w:color w:val="000000"/>
              </w:rPr>
            </w:pPr>
            <w:bookmarkStart w:id="89" w:name="3dy6vkm" w:colFirst="0" w:colLast="0"/>
            <w:bookmarkEnd w:id="89"/>
            <w:r>
              <w:rPr>
                <w:b/>
                <w:color w:val="003763"/>
              </w:rPr>
              <w:t>1.1 Componentes Visuais:</w:t>
            </w:r>
          </w:p>
        </w:tc>
      </w:tr>
      <w:tr w:rsidR="0019435A" w14:paraId="535328B1" w14:textId="77777777">
        <w:trPr>
          <w:trHeight w:val="2535"/>
          <w:trPrChange w:id="90" w:author="Microsoft Word" w:date="2024-10-22T16:18:00Z">
            <w:trPr>
              <w:trHeight w:val="2535"/>
            </w:trPr>
          </w:trPrChange>
        </w:trPr>
        <w:tc>
          <w:tcPr>
            <w:tcW w:w="9659" w:type="dxa"/>
            <w:tcPrChange w:id="91" w:author="Microsoft Word" w:date="2024-10-22T16:18:00Z">
              <w:tcPr>
                <w:tcW w:w="9659" w:type="dxa"/>
              </w:tcPr>
            </w:tcPrChange>
          </w:tcPr>
          <w:p w14:paraId="00000051" w14:textId="34473C02" w:rsidR="0019435A" w:rsidRDefault="00FB7D8C">
            <w:pPr>
              <w:numPr>
                <w:ilvl w:val="0"/>
                <w:numId w:val="6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331"/>
              </w:tabs>
              <w:spacing w:before="31"/>
              <w:ind w:left="331" w:hanging="281"/>
              <w:rPr>
                <w:color w:val="000000"/>
              </w:rPr>
              <w:pPrChange w:id="92" w:author="Microsoft Word" w:date="2024-10-22T16:18:00Z">
                <w:pPr>
                  <w:numPr>
                    <w:numId w:val="21"/>
                  </w:numPr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tabs>
                    <w:tab w:val="left" w:pos="331"/>
                  </w:tabs>
                  <w:spacing w:before="31"/>
                  <w:ind w:left="331" w:hanging="281"/>
                </w:pPr>
              </w:pPrChange>
            </w:pPr>
            <w:r>
              <w:rPr>
                <w:color w:val="000000"/>
              </w:rPr>
              <w:t>Barra lateral (</w:t>
            </w:r>
            <w:proofErr w:type="spellStart"/>
            <w:r>
              <w:rPr>
                <w:color w:val="000000"/>
              </w:rPr>
              <w:t>sidebar</w:t>
            </w:r>
            <w:proofErr w:type="spellEnd"/>
            <w:r>
              <w:rPr>
                <w:color w:val="000000"/>
              </w:rPr>
              <w:t>) com:</w:t>
            </w:r>
          </w:p>
          <w:p w14:paraId="00000052" w14:textId="18F5B9B2" w:rsidR="0019435A" w:rsidRDefault="00FB7D8C">
            <w:pPr>
              <w:numPr>
                <w:ilvl w:val="0"/>
                <w:numId w:val="6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7"/>
              <w:rPr>
                <w:color w:val="000000"/>
              </w:rPr>
              <w:pPrChange w:id="93" w:author="Microsoft Word" w:date="2024-10-22T16:18:00Z">
                <w:pPr>
                  <w:numPr>
                    <w:numId w:val="27"/>
                  </w:numPr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before="17"/>
                  <w:ind w:left="720" w:hanging="360"/>
                </w:pPr>
              </w:pPrChange>
            </w:pPr>
            <w:r>
              <w:rPr>
                <w:color w:val="000000"/>
              </w:rPr>
              <w:t xml:space="preserve">Logo </w:t>
            </w:r>
            <w:proofErr w:type="spellStart"/>
            <w:r>
              <w:rPr>
                <w:color w:val="000000"/>
              </w:rPr>
              <w:t>AgroTech</w:t>
            </w:r>
            <w:proofErr w:type="spellEnd"/>
            <w:r w:rsidR="00E21C46">
              <w:rPr>
                <w:color w:val="000000"/>
              </w:rPr>
              <w:t>;</w:t>
            </w:r>
          </w:p>
          <w:p w14:paraId="00000053" w14:textId="21B73959" w:rsidR="0019435A" w:rsidRDefault="00FB7D8C">
            <w:pPr>
              <w:numPr>
                <w:ilvl w:val="0"/>
                <w:numId w:val="6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7"/>
              <w:rPr>
                <w:color w:val="000000"/>
              </w:rPr>
              <w:pPrChange w:id="94" w:author="Microsoft Word" w:date="2024-10-22T16:18:00Z">
                <w:pPr>
                  <w:numPr>
                    <w:numId w:val="27"/>
                  </w:numPr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before="17"/>
                  <w:ind w:left="720" w:hanging="360"/>
                </w:pPr>
              </w:pPrChange>
            </w:pPr>
            <w:r>
              <w:rPr>
                <w:color w:val="000000"/>
              </w:rPr>
              <w:t>Nome da Fazenda</w:t>
            </w:r>
            <w:r w:rsidR="00E21C46">
              <w:rPr>
                <w:color w:val="000000"/>
              </w:rPr>
              <w:t>;</w:t>
            </w:r>
          </w:p>
          <w:p w14:paraId="00000054" w14:textId="74BF64C5" w:rsidR="0019435A" w:rsidRDefault="00FB7D8C">
            <w:pPr>
              <w:numPr>
                <w:ilvl w:val="0"/>
                <w:numId w:val="6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7"/>
              <w:rPr>
                <w:color w:val="000000"/>
              </w:rPr>
              <w:pPrChange w:id="95" w:author="Microsoft Word" w:date="2024-10-22T16:18:00Z">
                <w:pPr>
                  <w:numPr>
                    <w:numId w:val="27"/>
                  </w:numPr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before="17"/>
                  <w:ind w:left="720" w:hanging="360"/>
                </w:pPr>
              </w:pPrChange>
            </w:pPr>
            <w:r>
              <w:rPr>
                <w:color w:val="000000"/>
              </w:rPr>
              <w:t xml:space="preserve">Opções de menu: </w:t>
            </w:r>
            <w:r w:rsidR="001715FA">
              <w:rPr>
                <w:color w:val="000000"/>
              </w:rPr>
              <w:t>“</w:t>
            </w:r>
            <w:r>
              <w:rPr>
                <w:color w:val="000000"/>
              </w:rPr>
              <w:t>Dashboard</w:t>
            </w:r>
            <w:r w:rsidR="001715FA">
              <w:rPr>
                <w:color w:val="000000"/>
              </w:rPr>
              <w:t>”</w:t>
            </w:r>
            <w:r>
              <w:rPr>
                <w:color w:val="000000"/>
              </w:rPr>
              <w:t xml:space="preserve">, </w:t>
            </w:r>
            <w:r w:rsidR="001715FA">
              <w:rPr>
                <w:color w:val="000000"/>
              </w:rPr>
              <w:t>“</w:t>
            </w:r>
            <w:r>
              <w:rPr>
                <w:color w:val="000000"/>
              </w:rPr>
              <w:t>Meus Animais</w:t>
            </w:r>
            <w:r w:rsidR="001715FA">
              <w:rPr>
                <w:color w:val="000000"/>
              </w:rPr>
              <w:t>”</w:t>
            </w:r>
            <w:r>
              <w:rPr>
                <w:color w:val="000000"/>
              </w:rPr>
              <w:t xml:space="preserve">, </w:t>
            </w:r>
            <w:r w:rsidR="001715FA">
              <w:rPr>
                <w:color w:val="000000"/>
              </w:rPr>
              <w:t>“</w:t>
            </w:r>
            <w:r>
              <w:rPr>
                <w:color w:val="000000"/>
              </w:rPr>
              <w:t>Calendário</w:t>
            </w:r>
            <w:r w:rsidR="001715FA">
              <w:rPr>
                <w:color w:val="000000"/>
              </w:rPr>
              <w:t>”</w:t>
            </w:r>
            <w:r>
              <w:rPr>
                <w:color w:val="000000"/>
              </w:rPr>
              <w:t xml:space="preserve">, </w:t>
            </w:r>
            <w:r w:rsidR="001715FA">
              <w:rPr>
                <w:color w:val="000000"/>
              </w:rPr>
              <w:t>“</w:t>
            </w:r>
            <w:r>
              <w:rPr>
                <w:color w:val="000000"/>
              </w:rPr>
              <w:t>Relatórios</w:t>
            </w:r>
            <w:r w:rsidR="001715FA">
              <w:rPr>
                <w:color w:val="000000"/>
              </w:rPr>
              <w:t>”</w:t>
            </w:r>
            <w:r>
              <w:rPr>
                <w:color w:val="000000"/>
              </w:rPr>
              <w:t xml:space="preserve">, </w:t>
            </w:r>
            <w:r w:rsidR="001715FA">
              <w:rPr>
                <w:color w:val="000000"/>
              </w:rPr>
              <w:t>“</w:t>
            </w:r>
            <w:r>
              <w:rPr>
                <w:color w:val="000000"/>
              </w:rPr>
              <w:t>Configurações</w:t>
            </w:r>
            <w:r w:rsidR="001715FA">
              <w:rPr>
                <w:color w:val="000000"/>
              </w:rPr>
              <w:t>”</w:t>
            </w:r>
            <w:r w:rsidR="00FD2750">
              <w:rPr>
                <w:color w:val="000000"/>
              </w:rPr>
              <w:t xml:space="preserve"> e</w:t>
            </w:r>
            <w:r>
              <w:rPr>
                <w:color w:val="000000"/>
              </w:rPr>
              <w:t xml:space="preserve"> </w:t>
            </w:r>
            <w:r w:rsidR="001715FA">
              <w:rPr>
                <w:color w:val="000000"/>
              </w:rPr>
              <w:t>“</w:t>
            </w:r>
            <w:r>
              <w:rPr>
                <w:color w:val="000000"/>
              </w:rPr>
              <w:t>Sair</w:t>
            </w:r>
            <w:r w:rsidR="001715FA">
              <w:rPr>
                <w:color w:val="000000"/>
              </w:rPr>
              <w:t>”</w:t>
            </w:r>
            <w:r w:rsidR="00E21C46">
              <w:rPr>
                <w:color w:val="000000"/>
              </w:rPr>
              <w:t>.</w:t>
            </w:r>
          </w:p>
          <w:p w14:paraId="00000055" w14:textId="3E4316DB" w:rsidR="0019435A" w:rsidRDefault="00FB7D8C">
            <w:pPr>
              <w:numPr>
                <w:ilvl w:val="0"/>
                <w:numId w:val="6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7"/>
              <w:rPr>
                <w:color w:val="000000"/>
              </w:rPr>
              <w:pPrChange w:id="96" w:author="Microsoft Word" w:date="2024-10-22T16:18:00Z">
                <w:pPr>
                  <w:numPr>
                    <w:numId w:val="21"/>
                  </w:numPr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before="17"/>
                  <w:ind w:left="334" w:hanging="284"/>
                </w:pPr>
              </w:pPrChange>
            </w:pPr>
            <w:r>
              <w:rPr>
                <w:color w:val="000000"/>
              </w:rPr>
              <w:t>Card resumo do Rebanho:</w:t>
            </w:r>
          </w:p>
          <w:p w14:paraId="00000056" w14:textId="7AA077C7" w:rsidR="0019435A" w:rsidRDefault="00FB7D8C">
            <w:pPr>
              <w:numPr>
                <w:ilvl w:val="0"/>
                <w:numId w:val="6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7"/>
              <w:rPr>
                <w:color w:val="000000"/>
              </w:rPr>
              <w:pPrChange w:id="97" w:author="Microsoft Word" w:date="2024-10-22T16:18:00Z">
                <w:pPr>
                  <w:numPr>
                    <w:numId w:val="29"/>
                  </w:numPr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before="17"/>
                  <w:ind w:left="720" w:hanging="360"/>
                </w:pPr>
              </w:pPrChange>
            </w:pPr>
            <w:r>
              <w:rPr>
                <w:color w:val="000000"/>
              </w:rPr>
              <w:t>Card com total de animais</w:t>
            </w:r>
            <w:r w:rsidR="00E21C46">
              <w:rPr>
                <w:color w:val="000000"/>
              </w:rPr>
              <w:t>;</w:t>
            </w:r>
          </w:p>
          <w:p w14:paraId="00000057" w14:textId="0E637803" w:rsidR="0019435A" w:rsidRDefault="00FB7D8C">
            <w:pPr>
              <w:numPr>
                <w:ilvl w:val="0"/>
                <w:numId w:val="6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7"/>
              <w:rPr>
                <w:color w:val="000000"/>
              </w:rPr>
              <w:pPrChange w:id="98" w:author="Microsoft Word" w:date="2024-10-22T16:18:00Z">
                <w:pPr>
                  <w:numPr>
                    <w:numId w:val="29"/>
                  </w:numPr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before="17"/>
                  <w:ind w:left="720" w:hanging="360"/>
                </w:pPr>
              </w:pPrChange>
            </w:pPr>
            <w:r>
              <w:rPr>
                <w:color w:val="000000"/>
              </w:rPr>
              <w:t>Cards com número de animais por categoria (</w:t>
            </w:r>
            <w:r w:rsidR="009F0B67">
              <w:rPr>
                <w:color w:val="000000"/>
              </w:rPr>
              <w:t xml:space="preserve">10 </w:t>
            </w:r>
            <w:r>
              <w:rPr>
                <w:color w:val="000000"/>
              </w:rPr>
              <w:t xml:space="preserve">porcos, </w:t>
            </w:r>
            <w:r w:rsidR="009F0B67">
              <w:rPr>
                <w:color w:val="000000"/>
              </w:rPr>
              <w:t xml:space="preserve">23 </w:t>
            </w:r>
            <w:r>
              <w:rPr>
                <w:color w:val="000000"/>
              </w:rPr>
              <w:t xml:space="preserve">vacas, </w:t>
            </w:r>
            <w:r w:rsidR="00A2507C">
              <w:rPr>
                <w:color w:val="000000"/>
              </w:rPr>
              <w:t xml:space="preserve">13 </w:t>
            </w:r>
            <w:r>
              <w:rPr>
                <w:color w:val="000000"/>
              </w:rPr>
              <w:t xml:space="preserve">bois e </w:t>
            </w:r>
            <w:r w:rsidR="00A2507C">
              <w:rPr>
                <w:color w:val="000000"/>
              </w:rPr>
              <w:t xml:space="preserve">20 </w:t>
            </w:r>
            <w:r>
              <w:rPr>
                <w:color w:val="000000"/>
              </w:rPr>
              <w:t>galinhas)</w:t>
            </w:r>
            <w:r w:rsidR="00E21C46">
              <w:rPr>
                <w:color w:val="000000"/>
              </w:rPr>
              <w:t>;</w:t>
            </w:r>
          </w:p>
          <w:p w14:paraId="00000058" w14:textId="039DDC11" w:rsidR="0019435A" w:rsidRDefault="00FB7D8C">
            <w:pPr>
              <w:numPr>
                <w:ilvl w:val="0"/>
                <w:numId w:val="6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7"/>
              <w:rPr>
                <w:color w:val="000000"/>
              </w:rPr>
              <w:pPrChange w:id="99" w:author="Microsoft Word" w:date="2024-10-22T16:18:00Z">
                <w:pPr>
                  <w:numPr>
                    <w:numId w:val="29"/>
                  </w:numPr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before="17"/>
                  <w:ind w:left="720" w:hanging="360"/>
                </w:pPr>
              </w:pPrChange>
            </w:pPr>
            <w:r>
              <w:rPr>
                <w:color w:val="000000"/>
              </w:rPr>
              <w:t>Indicadores de saúde geral do rebanho</w:t>
            </w:r>
            <w:r w:rsidR="00061589">
              <w:rPr>
                <w:color w:val="000000"/>
              </w:rPr>
              <w:t xml:space="preserve">, </w:t>
            </w:r>
            <w:r>
              <w:rPr>
                <w:color w:val="000000"/>
              </w:rPr>
              <w:t>% de animais saudáveis</w:t>
            </w:r>
            <w:r w:rsidR="00072CDD">
              <w:rPr>
                <w:color w:val="000000"/>
              </w:rPr>
              <w:t xml:space="preserve"> (90% porcos, 88% vacas, 97% bois e 98% galinhas)</w:t>
            </w:r>
            <w:r w:rsidR="003F55D6">
              <w:rPr>
                <w:color w:val="000000"/>
              </w:rPr>
              <w:t>,</w:t>
            </w:r>
            <w:r>
              <w:rPr>
                <w:color w:val="000000"/>
              </w:rPr>
              <w:t xml:space="preserve"> e em tratamento</w:t>
            </w:r>
            <w:r w:rsidR="003F55D6">
              <w:rPr>
                <w:color w:val="000000"/>
              </w:rPr>
              <w:t xml:space="preserve"> </w:t>
            </w:r>
            <w:r w:rsidR="005A62C5">
              <w:rPr>
                <w:color w:val="000000"/>
              </w:rPr>
              <w:t>(</w:t>
            </w:r>
            <w:r w:rsidR="00804997">
              <w:rPr>
                <w:color w:val="000000"/>
              </w:rPr>
              <w:t xml:space="preserve">10% porcos, </w:t>
            </w:r>
            <w:r w:rsidR="005A62C5">
              <w:rPr>
                <w:color w:val="000000"/>
              </w:rPr>
              <w:t>12</w:t>
            </w:r>
            <w:r w:rsidR="00AC0A8A">
              <w:rPr>
                <w:color w:val="000000"/>
              </w:rPr>
              <w:t>%</w:t>
            </w:r>
            <w:r w:rsidR="00804997">
              <w:rPr>
                <w:color w:val="000000"/>
              </w:rPr>
              <w:t xml:space="preserve"> vacas, </w:t>
            </w:r>
            <w:r w:rsidR="00AC0A8A">
              <w:rPr>
                <w:color w:val="000000"/>
              </w:rPr>
              <w:t>3%</w:t>
            </w:r>
            <w:r w:rsidR="00804997">
              <w:rPr>
                <w:color w:val="000000"/>
              </w:rPr>
              <w:t xml:space="preserve"> bois e </w:t>
            </w:r>
            <w:r w:rsidR="00AC0A8A">
              <w:rPr>
                <w:color w:val="000000"/>
              </w:rPr>
              <w:t>2%</w:t>
            </w:r>
            <w:r w:rsidR="00804997">
              <w:rPr>
                <w:color w:val="000000"/>
              </w:rPr>
              <w:t xml:space="preserve"> galinhas</w:t>
            </w:r>
            <w:r>
              <w:rPr>
                <w:color w:val="000000"/>
              </w:rPr>
              <w:t>) - representado visualmente (gráfico de rosca)</w:t>
            </w:r>
            <w:r w:rsidR="00E21C46">
              <w:rPr>
                <w:color w:val="000000"/>
              </w:rPr>
              <w:t>.</w:t>
            </w:r>
          </w:p>
          <w:p w14:paraId="00000059" w14:textId="53396E04" w:rsidR="0019435A" w:rsidRDefault="00FB7D8C">
            <w:pPr>
              <w:numPr>
                <w:ilvl w:val="0"/>
                <w:numId w:val="6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7"/>
              <w:rPr>
                <w:color w:val="000000"/>
              </w:rPr>
              <w:pPrChange w:id="100" w:author="Microsoft Word" w:date="2024-10-22T16:18:00Z">
                <w:pPr>
                  <w:numPr>
                    <w:numId w:val="21"/>
                  </w:numPr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before="17"/>
                  <w:ind w:left="334" w:hanging="284"/>
                </w:pPr>
              </w:pPrChange>
            </w:pPr>
            <w:r>
              <w:rPr>
                <w:color w:val="000000"/>
              </w:rPr>
              <w:t>Card alerta</w:t>
            </w:r>
            <w:r w:rsidR="0001076F">
              <w:rPr>
                <w:color w:val="000000"/>
              </w:rPr>
              <w:t>s</w:t>
            </w:r>
            <w:r>
              <w:rPr>
                <w:color w:val="000000"/>
              </w:rPr>
              <w:t>:</w:t>
            </w:r>
          </w:p>
          <w:p w14:paraId="0000005A" w14:textId="0687C2CA" w:rsidR="0019435A" w:rsidRDefault="00FB7D8C">
            <w:pPr>
              <w:numPr>
                <w:ilvl w:val="0"/>
                <w:numId w:val="7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7"/>
              <w:rPr>
                <w:color w:val="000000"/>
              </w:rPr>
              <w:pPrChange w:id="101" w:author="Microsoft Word" w:date="2024-10-22T16:18:00Z">
                <w:pPr>
                  <w:numPr>
                    <w:numId w:val="30"/>
                  </w:numPr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before="17"/>
                  <w:ind w:left="720" w:hanging="360"/>
                </w:pPr>
              </w:pPrChange>
            </w:pPr>
            <w:r>
              <w:rPr>
                <w:color w:val="000000"/>
              </w:rPr>
              <w:t>Alerta mais recente - com ícone que indica gravidade do alerta</w:t>
            </w:r>
            <w:r w:rsidR="00E21C46">
              <w:rPr>
                <w:color w:val="000000"/>
              </w:rPr>
              <w:t>;</w:t>
            </w:r>
          </w:p>
          <w:p w14:paraId="0000005B" w14:textId="0894707A" w:rsidR="0019435A" w:rsidRDefault="00FB7D8C">
            <w:pPr>
              <w:numPr>
                <w:ilvl w:val="0"/>
                <w:numId w:val="7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7"/>
              <w:rPr>
                <w:color w:val="000000"/>
              </w:rPr>
              <w:pPrChange w:id="102" w:author="Microsoft Word" w:date="2024-10-22T16:18:00Z">
                <w:pPr>
                  <w:numPr>
                    <w:numId w:val="30"/>
                  </w:numPr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before="17"/>
                  <w:ind w:left="720" w:hanging="360"/>
                </w:pPr>
              </w:pPrChange>
            </w:pPr>
            <w:r>
              <w:rPr>
                <w:color w:val="000000"/>
              </w:rPr>
              <w:t>Botão "Ver Todos"</w:t>
            </w:r>
            <w:r w:rsidR="00E21C46">
              <w:rPr>
                <w:color w:val="000000"/>
              </w:rPr>
              <w:t>.</w:t>
            </w:r>
          </w:p>
          <w:p w14:paraId="0000005C" w14:textId="77777777" w:rsidR="0019435A" w:rsidRDefault="00FB7D8C">
            <w:pPr>
              <w:numPr>
                <w:ilvl w:val="0"/>
                <w:numId w:val="6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7"/>
              <w:rPr>
                <w:color w:val="000000"/>
              </w:rPr>
              <w:pPrChange w:id="103" w:author="Microsoft Word" w:date="2024-10-22T16:18:00Z">
                <w:pPr>
                  <w:numPr>
                    <w:numId w:val="21"/>
                  </w:numPr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before="17"/>
                  <w:ind w:left="334" w:hanging="284"/>
                </w:pPr>
              </w:pPrChange>
            </w:pPr>
            <w:r>
              <w:rPr>
                <w:color w:val="000000"/>
              </w:rPr>
              <w:t>Próximos Eventos:</w:t>
            </w:r>
          </w:p>
          <w:p w14:paraId="0000005D" w14:textId="77777777" w:rsidR="0019435A" w:rsidRDefault="00FB7D8C">
            <w:pPr>
              <w:numPr>
                <w:ilvl w:val="0"/>
                <w:numId w:val="7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7"/>
              <w:rPr>
                <w:color w:val="000000"/>
              </w:rPr>
              <w:pPrChange w:id="104" w:author="Microsoft Word" w:date="2024-10-22T16:18:00Z">
                <w:pPr>
                  <w:numPr>
                    <w:numId w:val="31"/>
                  </w:numPr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before="17"/>
                  <w:ind w:left="720" w:hanging="360"/>
                </w:pPr>
              </w:pPrChange>
            </w:pPr>
            <w:r>
              <w:rPr>
                <w:color w:val="000000"/>
              </w:rPr>
              <w:t>Lista de cards com os próximos 3 eventos do calendário (vacinação, inseminação, pesagem)</w:t>
            </w:r>
          </w:p>
          <w:p w14:paraId="0000005E" w14:textId="70BED843" w:rsidR="0019435A" w:rsidRDefault="00FB7D8C">
            <w:pPr>
              <w:numPr>
                <w:ilvl w:val="0"/>
                <w:numId w:val="6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7"/>
              <w:rPr>
                <w:color w:val="000000"/>
              </w:rPr>
              <w:pPrChange w:id="105" w:author="Microsoft Word" w:date="2024-10-22T16:18:00Z">
                <w:pPr>
                  <w:numPr>
                    <w:numId w:val="21"/>
                  </w:numPr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before="17"/>
                  <w:ind w:left="334" w:hanging="284"/>
                </w:pPr>
              </w:pPrChange>
            </w:pPr>
            <w:r>
              <w:rPr>
                <w:color w:val="000000"/>
              </w:rPr>
              <w:t>Botão "Ver Calendário"</w:t>
            </w:r>
            <w:r w:rsidR="00E21C46">
              <w:rPr>
                <w:color w:val="000000"/>
              </w:rPr>
              <w:t>;</w:t>
            </w:r>
          </w:p>
          <w:p w14:paraId="0000005F" w14:textId="6E10057C" w:rsidR="0019435A" w:rsidRDefault="00FB7D8C">
            <w:pPr>
              <w:numPr>
                <w:ilvl w:val="0"/>
                <w:numId w:val="6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7"/>
              <w:rPr>
                <w:color w:val="000000"/>
              </w:rPr>
              <w:pPrChange w:id="106" w:author="Microsoft Word" w:date="2024-10-22T16:18:00Z">
                <w:pPr>
                  <w:numPr>
                    <w:numId w:val="21"/>
                  </w:numPr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before="17"/>
                  <w:ind w:left="334" w:hanging="284"/>
                </w:pPr>
              </w:pPrChange>
            </w:pPr>
            <w:r>
              <w:rPr>
                <w:color w:val="000000"/>
              </w:rPr>
              <w:t>Botão "Registrar Evento"</w:t>
            </w:r>
            <w:r w:rsidR="00E21C46">
              <w:rPr>
                <w:color w:val="000000"/>
              </w:rPr>
              <w:t>.</w:t>
            </w:r>
          </w:p>
        </w:tc>
      </w:tr>
      <w:tr w:rsidR="0019435A" w14:paraId="384CF926" w14:textId="77777777">
        <w:trPr>
          <w:trHeight w:val="587"/>
          <w:trPrChange w:id="107" w:author="Microsoft Word" w:date="2024-10-22T16:18:00Z">
            <w:trPr>
              <w:trHeight w:val="587"/>
            </w:trPr>
          </w:trPrChange>
        </w:trPr>
        <w:tc>
          <w:tcPr>
            <w:tcW w:w="9659" w:type="dxa"/>
            <w:tcPrChange w:id="108" w:author="Microsoft Word" w:date="2024-10-22T16:18:00Z">
              <w:tcPr>
                <w:tcW w:w="9659" w:type="dxa"/>
              </w:tcPr>
            </w:tcPrChange>
          </w:tcPr>
          <w:p w14:paraId="00000060" w14:textId="487B10FB" w:rsidR="0019435A" w:rsidRDefault="0019435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4"/>
              <w:rPr>
                <w:b/>
                <w:color w:val="000000"/>
              </w:rPr>
            </w:pPr>
          </w:p>
          <w:p w14:paraId="00000061" w14:textId="7F03619C" w:rsidR="0019435A" w:rsidRDefault="0019435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50"/>
              <w:rPr>
                <w:b/>
                <w:color w:val="000000"/>
              </w:rPr>
            </w:pPr>
          </w:p>
        </w:tc>
      </w:tr>
    </w:tbl>
    <w:p w14:paraId="01B9D428" w14:textId="77777777" w:rsidR="00046F92" w:rsidRDefault="00046F92"/>
    <w:p w14:paraId="6CF1DBF4" w14:textId="77777777" w:rsidR="00046F92" w:rsidRDefault="00046F92"/>
    <w:p w14:paraId="53FA6076" w14:textId="77777777" w:rsidR="00046F92" w:rsidRDefault="00046F92"/>
    <w:p w14:paraId="663255EF" w14:textId="77777777" w:rsidR="00046F92" w:rsidRDefault="00046F92"/>
    <w:p w14:paraId="4A45F0A8" w14:textId="77777777" w:rsidR="00046F92" w:rsidRDefault="00046F92"/>
    <w:p w14:paraId="60898AEA" w14:textId="77777777" w:rsidR="00046F92" w:rsidRDefault="00046F92"/>
    <w:p w14:paraId="695E1965" w14:textId="77777777" w:rsidR="00046F92" w:rsidRDefault="00046F92"/>
    <w:p w14:paraId="7A968BB3" w14:textId="77777777" w:rsidR="00046F92" w:rsidRDefault="00046F92"/>
    <w:p w14:paraId="06D7249D" w14:textId="77777777" w:rsidR="00046F92" w:rsidRDefault="00046F92"/>
    <w:p w14:paraId="790910F0" w14:textId="76FC7F09" w:rsidR="007553A0" w:rsidRDefault="00046F92">
      <w:r>
        <w:rPr>
          <w:noProof/>
        </w:rPr>
        <w:lastRenderedPageBreak/>
        <w:drawing>
          <wp:anchor distT="114300" distB="114300" distL="114300" distR="114300" simplePos="0" relativeHeight="251666448" behindDoc="1" locked="0" layoutInCell="1" hidden="0" allowOverlap="1" wp14:anchorId="604996D1" wp14:editId="3381772F">
            <wp:simplePos x="0" y="0"/>
            <wp:positionH relativeFrom="column">
              <wp:posOffset>1238250</wp:posOffset>
            </wp:positionH>
            <wp:positionV relativeFrom="paragraph">
              <wp:posOffset>2656840</wp:posOffset>
            </wp:positionV>
            <wp:extent cx="3410585" cy="2400300"/>
            <wp:effectExtent l="0" t="0" r="0" b="0"/>
            <wp:wrapThrough wrapText="bothSides">
              <wp:wrapPolygon edited="0">
                <wp:start x="0" y="0"/>
                <wp:lineTo x="0" y="21429"/>
                <wp:lineTo x="21475" y="21429"/>
                <wp:lineTo x="21475" y="0"/>
                <wp:lineTo x="0" y="0"/>
              </wp:wrapPolygon>
            </wp:wrapThrough>
            <wp:docPr id="2145342456" name="image11.png" descr="Diagrama&#10;&#10;Descrição gerada automa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342456" name="image11.png" descr="Diagrama&#10;&#10;Descrição gerada automaticamente"/>
                    <pic:cNvPicPr preferRelativeResize="0"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0585" cy="2400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114300" distB="114300" distL="114300" distR="114300" simplePos="0" relativeHeight="251664400" behindDoc="0" locked="0" layoutInCell="1" hidden="0" allowOverlap="1" wp14:anchorId="4AC020C4" wp14:editId="27EC885A">
            <wp:simplePos x="0" y="0"/>
            <wp:positionH relativeFrom="column">
              <wp:posOffset>1238250</wp:posOffset>
            </wp:positionH>
            <wp:positionV relativeFrom="paragraph">
              <wp:posOffset>0</wp:posOffset>
            </wp:positionV>
            <wp:extent cx="3410585" cy="2461260"/>
            <wp:effectExtent l="0" t="0" r="0" b="0"/>
            <wp:wrapThrough wrapText="bothSides">
              <wp:wrapPolygon edited="0">
                <wp:start x="0" y="0"/>
                <wp:lineTo x="0" y="21399"/>
                <wp:lineTo x="21475" y="21399"/>
                <wp:lineTo x="21475" y="0"/>
                <wp:lineTo x="0" y="0"/>
              </wp:wrapPolygon>
            </wp:wrapThrough>
            <wp:docPr id="2092910761" name="image4.png" descr="Diagrama&#10;&#10;Descrição gerada automa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910761" name="image4.png" descr="Diagrama&#10;&#10;Descrição gerada automaticamente"/>
                    <pic:cNvPicPr preferRelativeResize="0"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0585" cy="24612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tbl>
      <w:tblPr>
        <w:tblW w:w="9659" w:type="dxa"/>
        <w:tblInd w:w="177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9659"/>
        <w:tblGridChange w:id="109">
          <w:tblGrid>
            <w:gridCol w:w="9659"/>
          </w:tblGrid>
        </w:tblGridChange>
      </w:tblGrid>
      <w:tr w:rsidR="005F0460" w14:paraId="32DCB242" w14:textId="77777777">
        <w:trPr>
          <w:trHeight w:val="587"/>
        </w:trPr>
        <w:tc>
          <w:tcPr>
            <w:tcW w:w="9659" w:type="dxa"/>
          </w:tcPr>
          <w:p w14:paraId="6745310A" w14:textId="77777777" w:rsidR="00046F92" w:rsidRDefault="00046F9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4"/>
              <w:rPr>
                <w:b/>
                <w:color w:val="003763"/>
              </w:rPr>
            </w:pPr>
          </w:p>
          <w:p w14:paraId="4DFF941B" w14:textId="77777777" w:rsidR="00046F92" w:rsidRDefault="00046F9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4"/>
              <w:rPr>
                <w:b/>
                <w:color w:val="003763"/>
              </w:rPr>
            </w:pPr>
          </w:p>
          <w:p w14:paraId="71DC7E0D" w14:textId="647740D8" w:rsidR="005F0460" w:rsidRDefault="00B11FB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4"/>
              <w:rPr>
                <w:noProof/>
              </w:rPr>
            </w:pPr>
            <w:r>
              <w:rPr>
                <w:b/>
                <w:color w:val="003763"/>
              </w:rPr>
              <w:t>1.2 Requisitos de design:</w:t>
            </w:r>
          </w:p>
        </w:tc>
      </w:tr>
      <w:tr w:rsidR="0019435A" w14:paraId="7BFF0164" w14:textId="77777777">
        <w:tblPrEx>
          <w:tblW w:w="9659" w:type="dxa"/>
          <w:tblInd w:w="177" w:type="dxa"/>
          <w:tblLayout w:type="fixed"/>
          <w:tblCellMar>
            <w:left w:w="0" w:type="dxa"/>
            <w:right w:w="0" w:type="dxa"/>
          </w:tblCellMar>
          <w:tblLook w:val="0000" w:firstRow="0" w:lastRow="0" w:firstColumn="0" w:lastColumn="0" w:noHBand="0" w:noVBand="0"/>
          <w:tblPrExChange w:id="110" w:author="Microsoft Word" w:date="2024-10-22T16:18:00Z">
            <w:tblPrEx>
              <w:tblW w:w="9659" w:type="dxa"/>
              <w:tblInd w:w="177" w:type="dxa"/>
              <w:tblLayout w:type="fixed"/>
              <w:tblCellMar>
                <w:left w:w="0" w:type="dxa"/>
                <w:right w:w="0" w:type="dxa"/>
              </w:tblCellMar>
              <w:tblLook w:val="0000" w:firstRow="0" w:lastRow="0" w:firstColumn="0" w:lastColumn="0" w:noHBand="0" w:noVBand="0"/>
            </w:tblPrEx>
          </w:tblPrExChange>
        </w:tblPrEx>
        <w:trPr>
          <w:trHeight w:val="1579"/>
          <w:trPrChange w:id="111" w:author="Microsoft Word" w:date="2024-10-22T16:18:00Z">
            <w:trPr>
              <w:trHeight w:val="1579"/>
            </w:trPr>
          </w:trPrChange>
        </w:trPr>
        <w:tc>
          <w:tcPr>
            <w:tcW w:w="9659" w:type="dxa"/>
            <w:tcPrChange w:id="112" w:author="Microsoft Word" w:date="2024-10-22T16:18:00Z">
              <w:tcPr>
                <w:tcW w:w="9659" w:type="dxa"/>
              </w:tcPr>
            </w:tcPrChange>
          </w:tcPr>
          <w:p w14:paraId="00000063" w14:textId="36779ABD" w:rsidR="0019435A" w:rsidRDefault="00FB7D8C">
            <w:pPr>
              <w:numPr>
                <w:ilvl w:val="0"/>
                <w:numId w:val="4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1"/>
              <w:rPr>
                <w:color w:val="000000"/>
              </w:rPr>
              <w:pPrChange w:id="113" w:author="Microsoft Word" w:date="2024-10-22T16:18:00Z">
                <w:pPr>
                  <w:numPr>
                    <w:numId w:val="7"/>
                  </w:numPr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before="31"/>
                  <w:ind w:left="334" w:hanging="284"/>
                </w:pPr>
              </w:pPrChange>
            </w:pPr>
            <w:r>
              <w:rPr>
                <w:color w:val="000000"/>
              </w:rPr>
              <w:t xml:space="preserve">Os botões da </w:t>
            </w:r>
            <w:proofErr w:type="spellStart"/>
            <w:r>
              <w:rPr>
                <w:color w:val="000000"/>
              </w:rPr>
              <w:t>sidebar</w:t>
            </w:r>
            <w:proofErr w:type="spellEnd"/>
            <w:r>
              <w:rPr>
                <w:color w:val="000000"/>
              </w:rPr>
              <w:t xml:space="preserve"> deverão ser linkados com as telas correspondentes aos seus nomes</w:t>
            </w:r>
            <w:r w:rsidR="00881CDA">
              <w:rPr>
                <w:color w:val="000000"/>
              </w:rPr>
              <w:t>;</w:t>
            </w:r>
          </w:p>
          <w:p w14:paraId="00000064" w14:textId="0C87628E" w:rsidR="0019435A" w:rsidRDefault="00FB7D8C">
            <w:pPr>
              <w:numPr>
                <w:ilvl w:val="0"/>
                <w:numId w:val="4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1"/>
              <w:rPr>
                <w:color w:val="000000"/>
              </w:rPr>
              <w:pPrChange w:id="114" w:author="Microsoft Word" w:date="2024-10-22T16:18:00Z">
                <w:pPr>
                  <w:numPr>
                    <w:numId w:val="7"/>
                  </w:numPr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before="31"/>
                  <w:ind w:left="334" w:hanging="284"/>
                </w:pPr>
              </w:pPrChange>
            </w:pPr>
            <w:r>
              <w:rPr>
                <w:color w:val="000000"/>
              </w:rPr>
              <w:t>Ao clicar em uma categoria no gráfico de resumo, direcionar para a tela “Detalhes do Animal”</w:t>
            </w:r>
            <w:r w:rsidR="00881CDA">
              <w:rPr>
                <w:color w:val="000000"/>
              </w:rPr>
              <w:t>;</w:t>
            </w:r>
          </w:p>
          <w:p w14:paraId="00000065" w14:textId="670A6A17" w:rsidR="0019435A" w:rsidRDefault="00FB7D8C">
            <w:pPr>
              <w:numPr>
                <w:ilvl w:val="0"/>
                <w:numId w:val="4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1"/>
              <w:rPr>
                <w:color w:val="000000"/>
              </w:rPr>
              <w:pPrChange w:id="115" w:author="Microsoft Word" w:date="2024-10-22T16:18:00Z">
                <w:pPr>
                  <w:numPr>
                    <w:numId w:val="7"/>
                  </w:numPr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before="31"/>
                  <w:ind w:left="334" w:hanging="284"/>
                </w:pPr>
              </w:pPrChange>
            </w:pPr>
            <w:r>
              <w:rPr>
                <w:color w:val="000000"/>
              </w:rPr>
              <w:t>O alerta deve ser clicável, exibindo mais detalhes numa modal ao ser tocado</w:t>
            </w:r>
            <w:r w:rsidR="00D75805">
              <w:rPr>
                <w:color w:val="000000"/>
              </w:rPr>
              <w:t>;</w:t>
            </w:r>
          </w:p>
          <w:p w14:paraId="00000066" w14:textId="2CED8E8C" w:rsidR="0019435A" w:rsidRDefault="00FB7D8C">
            <w:pPr>
              <w:numPr>
                <w:ilvl w:val="0"/>
                <w:numId w:val="4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1"/>
              <w:rPr>
                <w:color w:val="000000"/>
              </w:rPr>
              <w:pPrChange w:id="116" w:author="Microsoft Word" w:date="2024-10-22T16:18:00Z">
                <w:pPr>
                  <w:numPr>
                    <w:numId w:val="7"/>
                  </w:numPr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before="31"/>
                  <w:ind w:left="334" w:hanging="284"/>
                </w:pPr>
              </w:pPrChange>
            </w:pPr>
            <w:r>
              <w:rPr>
                <w:color w:val="000000"/>
              </w:rPr>
              <w:t>O botão “Ver todos” deverá redirecionar o usuário para a tela “Alertas”</w:t>
            </w:r>
            <w:r w:rsidR="007164E3">
              <w:rPr>
                <w:color w:val="000000"/>
              </w:rPr>
              <w:t>;</w:t>
            </w:r>
          </w:p>
          <w:p w14:paraId="00000067" w14:textId="40DC9450" w:rsidR="0019435A" w:rsidRDefault="00FB7D8C">
            <w:pPr>
              <w:numPr>
                <w:ilvl w:val="0"/>
                <w:numId w:val="4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1"/>
              <w:rPr>
                <w:color w:val="000000"/>
              </w:rPr>
              <w:pPrChange w:id="117" w:author="Microsoft Word" w:date="2024-10-22T16:18:00Z">
                <w:pPr>
                  <w:numPr>
                    <w:numId w:val="7"/>
                  </w:numPr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before="31"/>
                  <w:ind w:left="334" w:hanging="284"/>
                </w:pPr>
              </w:pPrChange>
            </w:pPr>
            <w:r>
              <w:rPr>
                <w:color w:val="000000"/>
              </w:rPr>
              <w:t>O botão “Ver calendário” deverá redirecionar o usuário para a tela “Calendários”</w:t>
            </w:r>
            <w:r w:rsidR="00881CDA">
              <w:rPr>
                <w:color w:val="000000"/>
              </w:rPr>
              <w:t>;</w:t>
            </w:r>
          </w:p>
          <w:p w14:paraId="00000068" w14:textId="323022E1" w:rsidR="00E919AE" w:rsidRPr="003F758C" w:rsidRDefault="00FB7D8C" w:rsidP="003F758C">
            <w:pPr>
              <w:numPr>
                <w:ilvl w:val="0"/>
                <w:numId w:val="4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1"/>
              <w:rPr>
                <w:color w:val="000000"/>
              </w:rPr>
            </w:pPr>
            <w:r>
              <w:rPr>
                <w:color w:val="000000"/>
              </w:rPr>
              <w:t>Botão “Registrar evento” deverá redirecionar o usuário para “Registrar evento”</w:t>
            </w:r>
            <w:r w:rsidR="00B56027">
              <w:rPr>
                <w:color w:val="000000"/>
              </w:rPr>
              <w:t>.</w:t>
            </w:r>
          </w:p>
        </w:tc>
      </w:tr>
    </w:tbl>
    <w:p w14:paraId="17964A01" w14:textId="77777777" w:rsidR="007D07C8" w:rsidRDefault="007D07C8" w:rsidP="00753603">
      <w:pPr>
        <w:pStyle w:val="Ttulo3"/>
        <w:ind w:left="0" w:firstLine="0"/>
      </w:pPr>
    </w:p>
    <w:p w14:paraId="5F7E2F08" w14:textId="77777777" w:rsidR="00046F92" w:rsidRDefault="00046F92" w:rsidP="00046F92"/>
    <w:p w14:paraId="3CCE2626" w14:textId="77777777" w:rsidR="00046F92" w:rsidRDefault="00046F92" w:rsidP="00046F92"/>
    <w:p w14:paraId="7A964A4F" w14:textId="77777777" w:rsidR="00046F92" w:rsidRDefault="00046F92" w:rsidP="00046F92"/>
    <w:p w14:paraId="0DDD64C5" w14:textId="77777777" w:rsidR="00046F92" w:rsidRDefault="00046F92" w:rsidP="00046F92"/>
    <w:p w14:paraId="32F14F1F" w14:textId="77777777" w:rsidR="00046F92" w:rsidRDefault="00046F92" w:rsidP="00046F92"/>
    <w:p w14:paraId="40E3C23C" w14:textId="77777777" w:rsidR="00046F92" w:rsidRDefault="00046F92" w:rsidP="00046F92"/>
    <w:p w14:paraId="05F4D86F" w14:textId="77777777" w:rsidR="00046F92" w:rsidRDefault="00046F92" w:rsidP="00046F92"/>
    <w:p w14:paraId="6A82A7FC" w14:textId="77777777" w:rsidR="00046F92" w:rsidRDefault="00046F92" w:rsidP="00046F92"/>
    <w:p w14:paraId="31253330" w14:textId="77777777" w:rsidR="00046F92" w:rsidRDefault="00046F92" w:rsidP="00046F92"/>
    <w:p w14:paraId="2ED6386E" w14:textId="77777777" w:rsidR="00046F92" w:rsidRPr="00046F92" w:rsidRDefault="00046F92" w:rsidP="00046F92"/>
    <w:p w14:paraId="0000006B" w14:textId="5E1D16A8" w:rsidR="0019435A" w:rsidRPr="00733704" w:rsidRDefault="003837D4" w:rsidP="008C3077">
      <w:pPr>
        <w:pStyle w:val="Ttulo3"/>
        <w:ind w:left="50" w:firstLine="0"/>
        <w:rPr>
          <w:color w:val="003763"/>
        </w:rPr>
      </w:pPr>
      <w:r w:rsidRPr="00733704">
        <w:rPr>
          <w:color w:val="003763"/>
        </w:rPr>
        <w:lastRenderedPageBreak/>
        <w:t xml:space="preserve">2 </w:t>
      </w:r>
      <w:r w:rsidR="00FB7D8C" w:rsidRPr="00733704">
        <w:rPr>
          <w:color w:val="003763"/>
        </w:rPr>
        <w:t>Meus animais</w:t>
      </w:r>
    </w:p>
    <w:p w14:paraId="33488D7C" w14:textId="544B7106" w:rsidR="003562F4" w:rsidRPr="003562F4" w:rsidRDefault="003562F4" w:rsidP="003562F4"/>
    <w:p w14:paraId="0000006C" w14:textId="2EAA778A" w:rsidR="0019435A" w:rsidRDefault="0019435A">
      <w:pPr>
        <w:pBdr>
          <w:top w:val="nil"/>
          <w:left w:val="nil"/>
          <w:bottom w:val="nil"/>
          <w:right w:val="nil"/>
          <w:between w:val="nil"/>
        </w:pBdr>
        <w:spacing w:before="36"/>
        <w:rPr>
          <w:b/>
          <w:color w:val="000000"/>
          <w:sz w:val="20"/>
          <w:szCs w:val="20"/>
        </w:rPr>
      </w:pPr>
    </w:p>
    <w:tbl>
      <w:tblPr>
        <w:tblW w:w="10028" w:type="dxa"/>
        <w:tblInd w:w="178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  <w:tblPrChange w:id="118" w:author="Microsoft Word" w:date="2024-10-22T16:18:00Z">
          <w:tblPr>
            <w:tblStyle w:val="a1"/>
            <w:tblW w:w="9658" w:type="dxa"/>
            <w:tblInd w:w="178" w:type="dxa"/>
            <w:tblLayout w:type="fixed"/>
            <w:tblLook w:val="0000" w:firstRow="0" w:lastRow="0" w:firstColumn="0" w:lastColumn="0" w:noHBand="0" w:noVBand="0"/>
          </w:tblPr>
        </w:tblPrChange>
      </w:tblPr>
      <w:tblGrid>
        <w:gridCol w:w="10028"/>
        <w:tblGridChange w:id="119">
          <w:tblGrid>
            <w:gridCol w:w="9658"/>
            <w:gridCol w:w="370"/>
          </w:tblGrid>
        </w:tblGridChange>
      </w:tblGrid>
      <w:tr w:rsidR="0019435A" w14:paraId="00E54A53" w14:textId="77777777" w:rsidTr="00390AE3">
        <w:trPr>
          <w:trHeight w:val="269"/>
          <w:trPrChange w:id="120" w:author="Microsoft Word" w:date="2024-10-22T16:18:00Z">
            <w:trPr>
              <w:gridAfter w:val="0"/>
              <w:trHeight w:val="269"/>
            </w:trPr>
          </w:trPrChange>
        </w:trPr>
        <w:tc>
          <w:tcPr>
            <w:tcW w:w="10028" w:type="dxa"/>
            <w:tcPrChange w:id="121" w:author="Microsoft Word" w:date="2024-10-22T16:18:00Z">
              <w:tcPr>
                <w:tcW w:w="9658" w:type="dxa"/>
              </w:tcPr>
            </w:tcPrChange>
          </w:tcPr>
          <w:p w14:paraId="0000006D" w14:textId="7E4A7349" w:rsidR="0019435A" w:rsidRDefault="00FB7D8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2" w:lineRule="auto"/>
              <w:ind w:left="50"/>
              <w:rPr>
                <w:b/>
                <w:color w:val="000000"/>
              </w:rPr>
            </w:pPr>
            <w:bookmarkStart w:id="122" w:name="1t3h5sf" w:colFirst="0" w:colLast="0"/>
            <w:bookmarkEnd w:id="122"/>
            <w:r>
              <w:rPr>
                <w:b/>
                <w:color w:val="003763"/>
              </w:rPr>
              <w:t>2.1 Componentes visuais:</w:t>
            </w:r>
          </w:p>
        </w:tc>
      </w:tr>
      <w:tr w:rsidR="0019435A" w14:paraId="77610254" w14:textId="77777777" w:rsidTr="00390AE3">
        <w:trPr>
          <w:trHeight w:val="2350"/>
          <w:trPrChange w:id="123" w:author="Microsoft Word" w:date="2024-10-22T16:18:00Z">
            <w:trPr>
              <w:gridAfter w:val="0"/>
              <w:trHeight w:val="2350"/>
            </w:trPr>
          </w:trPrChange>
        </w:trPr>
        <w:tc>
          <w:tcPr>
            <w:tcW w:w="10028" w:type="dxa"/>
            <w:tcPrChange w:id="124" w:author="Microsoft Word" w:date="2024-10-22T16:18:00Z">
              <w:tcPr>
                <w:tcW w:w="9658" w:type="dxa"/>
              </w:tcPr>
            </w:tcPrChange>
          </w:tcPr>
          <w:p w14:paraId="0000006E" w14:textId="3945F82C" w:rsidR="0019435A" w:rsidRDefault="00FB7D8C">
            <w:pPr>
              <w:numPr>
                <w:ilvl w:val="0"/>
                <w:numId w:val="7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7"/>
              <w:rPr>
                <w:color w:val="000000"/>
              </w:rPr>
              <w:pPrChange w:id="125" w:author="Microsoft Word" w:date="2024-10-22T16:18:00Z">
                <w:pPr>
                  <w:numPr>
                    <w:numId w:val="35"/>
                  </w:numPr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before="17"/>
                  <w:ind w:left="333" w:hanging="284"/>
                </w:pPr>
              </w:pPrChange>
            </w:pPr>
            <w:r>
              <w:rPr>
                <w:color w:val="000000"/>
              </w:rPr>
              <w:t>Barra lateral (</w:t>
            </w:r>
            <w:proofErr w:type="spellStart"/>
            <w:r>
              <w:rPr>
                <w:color w:val="000000"/>
              </w:rPr>
              <w:t>sidebar</w:t>
            </w:r>
            <w:proofErr w:type="spellEnd"/>
            <w:r>
              <w:rPr>
                <w:color w:val="000000"/>
              </w:rPr>
              <w:t xml:space="preserve">) com: </w:t>
            </w:r>
          </w:p>
          <w:p w14:paraId="0000006F" w14:textId="038F3AE0" w:rsidR="0019435A" w:rsidRDefault="00FB7D8C">
            <w:pPr>
              <w:numPr>
                <w:ilvl w:val="0"/>
                <w:numId w:val="6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7"/>
              <w:rPr>
                <w:color w:val="000000"/>
              </w:rPr>
              <w:pPrChange w:id="126" w:author="Microsoft Word" w:date="2024-10-22T16:18:00Z">
                <w:pPr>
                  <w:numPr>
                    <w:numId w:val="24"/>
                  </w:numPr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before="17"/>
                  <w:ind w:left="720" w:hanging="360"/>
                </w:pPr>
              </w:pPrChange>
            </w:pPr>
            <w:r>
              <w:rPr>
                <w:color w:val="000000"/>
              </w:rPr>
              <w:t xml:space="preserve">Logo </w:t>
            </w:r>
            <w:proofErr w:type="spellStart"/>
            <w:r>
              <w:rPr>
                <w:color w:val="000000"/>
              </w:rPr>
              <w:t>AgroTech</w:t>
            </w:r>
            <w:proofErr w:type="spellEnd"/>
            <w:r>
              <w:rPr>
                <w:color w:val="000000"/>
              </w:rPr>
              <w:t xml:space="preserve">  </w:t>
            </w:r>
          </w:p>
          <w:p w14:paraId="00000070" w14:textId="58D3C62F" w:rsidR="0019435A" w:rsidRDefault="00FB7D8C">
            <w:pPr>
              <w:numPr>
                <w:ilvl w:val="0"/>
                <w:numId w:val="6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7"/>
              <w:rPr>
                <w:color w:val="000000"/>
              </w:rPr>
              <w:pPrChange w:id="127" w:author="Microsoft Word" w:date="2024-10-22T16:18:00Z">
                <w:pPr>
                  <w:numPr>
                    <w:numId w:val="24"/>
                  </w:numPr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before="17"/>
                  <w:ind w:left="720" w:hanging="360"/>
                </w:pPr>
              </w:pPrChange>
            </w:pPr>
            <w:r>
              <w:rPr>
                <w:color w:val="000000"/>
              </w:rPr>
              <w:t xml:space="preserve">Nome da Fazenda  </w:t>
            </w:r>
          </w:p>
          <w:p w14:paraId="00000071" w14:textId="349C8F1E" w:rsidR="0019435A" w:rsidRDefault="00FB7D8C">
            <w:pPr>
              <w:numPr>
                <w:ilvl w:val="0"/>
                <w:numId w:val="6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7"/>
              <w:rPr>
                <w:color w:val="000000"/>
              </w:rPr>
              <w:pPrChange w:id="128" w:author="Microsoft Word" w:date="2024-10-22T16:18:00Z">
                <w:pPr>
                  <w:numPr>
                    <w:numId w:val="24"/>
                  </w:numPr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before="17"/>
                  <w:ind w:left="720" w:hanging="360"/>
                </w:pPr>
              </w:pPrChange>
            </w:pPr>
            <w:r>
              <w:rPr>
                <w:color w:val="000000"/>
              </w:rPr>
              <w:t xml:space="preserve">Opções de menu: </w:t>
            </w:r>
            <w:r w:rsidR="00F63BDF">
              <w:rPr>
                <w:color w:val="000000"/>
              </w:rPr>
              <w:t>“</w:t>
            </w:r>
            <w:r>
              <w:rPr>
                <w:color w:val="000000"/>
              </w:rPr>
              <w:t>Dashboard</w:t>
            </w:r>
            <w:r w:rsidR="00F63BDF">
              <w:rPr>
                <w:color w:val="000000"/>
              </w:rPr>
              <w:t>”</w:t>
            </w:r>
            <w:r>
              <w:rPr>
                <w:color w:val="000000"/>
              </w:rPr>
              <w:t xml:space="preserve">, </w:t>
            </w:r>
            <w:r w:rsidR="00F63BDF">
              <w:rPr>
                <w:color w:val="000000"/>
              </w:rPr>
              <w:t>“</w:t>
            </w:r>
            <w:r>
              <w:rPr>
                <w:color w:val="000000"/>
              </w:rPr>
              <w:t>Meus Animais</w:t>
            </w:r>
            <w:r w:rsidR="00F63BDF">
              <w:rPr>
                <w:color w:val="000000"/>
              </w:rPr>
              <w:t>”</w:t>
            </w:r>
            <w:r>
              <w:rPr>
                <w:color w:val="000000"/>
              </w:rPr>
              <w:t xml:space="preserve">, </w:t>
            </w:r>
            <w:r w:rsidR="00F63BDF">
              <w:rPr>
                <w:color w:val="000000"/>
              </w:rPr>
              <w:t>“</w:t>
            </w:r>
            <w:r>
              <w:rPr>
                <w:color w:val="000000"/>
              </w:rPr>
              <w:t>Calendário</w:t>
            </w:r>
            <w:r w:rsidR="00F63BDF">
              <w:rPr>
                <w:color w:val="000000"/>
              </w:rPr>
              <w:t>”</w:t>
            </w:r>
            <w:r>
              <w:rPr>
                <w:color w:val="000000"/>
              </w:rPr>
              <w:t xml:space="preserve">, </w:t>
            </w:r>
            <w:r w:rsidR="00F63BDF">
              <w:rPr>
                <w:color w:val="000000"/>
              </w:rPr>
              <w:t>“</w:t>
            </w:r>
            <w:r>
              <w:rPr>
                <w:color w:val="000000"/>
              </w:rPr>
              <w:t>Relatórios</w:t>
            </w:r>
            <w:r w:rsidR="00F63BDF">
              <w:rPr>
                <w:color w:val="000000"/>
              </w:rPr>
              <w:t>”</w:t>
            </w:r>
            <w:r>
              <w:rPr>
                <w:color w:val="000000"/>
              </w:rPr>
              <w:t xml:space="preserve">, </w:t>
            </w:r>
            <w:r w:rsidR="00F63BDF">
              <w:rPr>
                <w:color w:val="000000"/>
              </w:rPr>
              <w:t>“</w:t>
            </w:r>
            <w:r>
              <w:rPr>
                <w:color w:val="000000"/>
              </w:rPr>
              <w:t>Configurações</w:t>
            </w:r>
            <w:r w:rsidR="00F63BDF">
              <w:rPr>
                <w:color w:val="000000"/>
              </w:rPr>
              <w:t>”</w:t>
            </w:r>
            <w:r>
              <w:rPr>
                <w:color w:val="000000"/>
              </w:rPr>
              <w:t xml:space="preserve">, </w:t>
            </w:r>
            <w:r w:rsidR="00F63BDF">
              <w:rPr>
                <w:color w:val="000000"/>
              </w:rPr>
              <w:t>“</w:t>
            </w:r>
            <w:r>
              <w:rPr>
                <w:color w:val="000000"/>
              </w:rPr>
              <w:t>Sair</w:t>
            </w:r>
            <w:r w:rsidR="00F63BDF">
              <w:rPr>
                <w:color w:val="000000"/>
              </w:rPr>
              <w:t>”</w:t>
            </w:r>
          </w:p>
          <w:p w14:paraId="00000072" w14:textId="07DD92E3" w:rsidR="0019435A" w:rsidRDefault="00FB7D8C">
            <w:pPr>
              <w:numPr>
                <w:ilvl w:val="0"/>
                <w:numId w:val="7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7"/>
              <w:rPr>
                <w:color w:val="000000"/>
              </w:rPr>
              <w:pPrChange w:id="129" w:author="Microsoft Word" w:date="2024-10-22T16:18:00Z">
                <w:pPr>
                  <w:numPr>
                    <w:numId w:val="35"/>
                  </w:numPr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before="17"/>
                  <w:ind w:left="333" w:hanging="284"/>
                </w:pPr>
              </w:pPrChange>
            </w:pPr>
            <w:r>
              <w:rPr>
                <w:color w:val="000000"/>
              </w:rPr>
              <w:t>Barra de busca</w:t>
            </w:r>
          </w:p>
          <w:p w14:paraId="00000073" w14:textId="301851DB" w:rsidR="0019435A" w:rsidRDefault="00FB7D8C">
            <w:pPr>
              <w:numPr>
                <w:ilvl w:val="0"/>
                <w:numId w:val="7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7"/>
              <w:rPr>
                <w:color w:val="000000"/>
              </w:rPr>
              <w:pPrChange w:id="130" w:author="Microsoft Word" w:date="2024-10-22T16:18:00Z">
                <w:pPr>
                  <w:numPr>
                    <w:numId w:val="35"/>
                  </w:numPr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before="17"/>
                  <w:ind w:left="333" w:hanging="284"/>
                </w:pPr>
              </w:pPrChange>
            </w:pPr>
            <w:r>
              <w:rPr>
                <w:color w:val="000000"/>
              </w:rPr>
              <w:t>Ícone para filtros:</w:t>
            </w:r>
          </w:p>
          <w:p w14:paraId="00000074" w14:textId="1C22BF47" w:rsidR="0019435A" w:rsidRDefault="00FB7D8C">
            <w:pPr>
              <w:numPr>
                <w:ilvl w:val="0"/>
                <w:numId w:val="8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7"/>
              <w:rPr>
                <w:color w:val="000000"/>
              </w:rPr>
              <w:pPrChange w:id="131" w:author="Microsoft Word" w:date="2024-10-22T16:18:00Z">
                <w:pPr>
                  <w:numPr>
                    <w:numId w:val="40"/>
                  </w:numPr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before="17"/>
                  <w:ind w:left="720" w:hanging="360"/>
                </w:pPr>
              </w:pPrChange>
            </w:pPr>
            <w:r>
              <w:rPr>
                <w:color w:val="000000"/>
              </w:rPr>
              <w:t>Categoria (porcos, vacas, bois e galinhas)</w:t>
            </w:r>
          </w:p>
          <w:p w14:paraId="00000075" w14:textId="1FA3FCF3" w:rsidR="0019435A" w:rsidRDefault="00FB7D8C">
            <w:pPr>
              <w:numPr>
                <w:ilvl w:val="0"/>
                <w:numId w:val="8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7"/>
              <w:rPr>
                <w:color w:val="000000"/>
              </w:rPr>
              <w:pPrChange w:id="132" w:author="Microsoft Word" w:date="2024-10-22T16:18:00Z">
                <w:pPr>
                  <w:numPr>
                    <w:numId w:val="40"/>
                  </w:numPr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before="17"/>
                  <w:ind w:left="720" w:hanging="360"/>
                </w:pPr>
              </w:pPrChange>
            </w:pPr>
            <w:r>
              <w:rPr>
                <w:color w:val="000000"/>
              </w:rPr>
              <w:t>Raça</w:t>
            </w:r>
          </w:p>
          <w:p w14:paraId="00000076" w14:textId="3206A02D" w:rsidR="0019435A" w:rsidRDefault="00FB7D8C">
            <w:pPr>
              <w:numPr>
                <w:ilvl w:val="0"/>
                <w:numId w:val="8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7"/>
              <w:rPr>
                <w:color w:val="000000"/>
              </w:rPr>
              <w:pPrChange w:id="133" w:author="Microsoft Word" w:date="2024-10-22T16:18:00Z">
                <w:pPr>
                  <w:numPr>
                    <w:numId w:val="40"/>
                  </w:numPr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before="17"/>
                  <w:ind w:left="720" w:hanging="360"/>
                </w:pPr>
              </w:pPrChange>
            </w:pPr>
            <w:r>
              <w:rPr>
                <w:color w:val="000000"/>
              </w:rPr>
              <w:t>Status de saúde (saudável e em tratamento)</w:t>
            </w:r>
          </w:p>
          <w:p w14:paraId="00000077" w14:textId="72B2F37B" w:rsidR="0019435A" w:rsidRDefault="00FB7D8C">
            <w:pPr>
              <w:numPr>
                <w:ilvl w:val="0"/>
                <w:numId w:val="7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7"/>
              <w:rPr>
                <w:color w:val="000000"/>
              </w:rPr>
              <w:pPrChange w:id="134" w:author="Microsoft Word" w:date="2024-10-22T16:18:00Z">
                <w:pPr>
                  <w:numPr>
                    <w:numId w:val="35"/>
                  </w:numPr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before="17"/>
                  <w:ind w:left="333" w:hanging="284"/>
                </w:pPr>
              </w:pPrChange>
            </w:pPr>
            <w:r>
              <w:rPr>
                <w:color w:val="000000"/>
              </w:rPr>
              <w:t>Lista de animais (cards com foto, nome, categoria, status de saúde)</w:t>
            </w:r>
          </w:p>
          <w:p w14:paraId="4DB8CFC1" w14:textId="395F7C88" w:rsidR="0019435A" w:rsidRDefault="00FB7D8C">
            <w:pPr>
              <w:numPr>
                <w:ilvl w:val="0"/>
                <w:numId w:val="7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7"/>
              <w:rPr>
                <w:color w:val="000000"/>
              </w:rPr>
            </w:pPr>
            <w:r>
              <w:rPr>
                <w:color w:val="000000"/>
              </w:rPr>
              <w:t>Botão "Adicionar Animal"</w:t>
            </w:r>
          </w:p>
          <w:p w14:paraId="00000078" w14:textId="7A2E3A8C" w:rsidR="00587000" w:rsidRDefault="00587000" w:rsidP="00587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7"/>
              <w:ind w:left="333"/>
              <w:rPr>
                <w:color w:val="000000"/>
              </w:rPr>
            </w:pPr>
          </w:p>
        </w:tc>
      </w:tr>
      <w:tr w:rsidR="00E741A6" w14:paraId="4CBB996D" w14:textId="77777777" w:rsidTr="00390AE3">
        <w:trPr>
          <w:trHeight w:val="2350"/>
        </w:trPr>
        <w:tc>
          <w:tcPr>
            <w:tcW w:w="10028" w:type="dxa"/>
          </w:tcPr>
          <w:p w14:paraId="2ECEB98D" w14:textId="062C642D" w:rsidR="00E741A6" w:rsidRPr="00B21D8D" w:rsidRDefault="00046F92" w:rsidP="00CE1A5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7"/>
            </w:pPr>
            <w:r>
              <w:rPr>
                <w:noProof/>
              </w:rPr>
              <w:drawing>
                <wp:anchor distT="114300" distB="114300" distL="114300" distR="114300" simplePos="0" relativeHeight="251658248" behindDoc="1" locked="0" layoutInCell="1" hidden="0" allowOverlap="1" wp14:anchorId="23B626E7" wp14:editId="1CD45E64">
                  <wp:simplePos x="0" y="0"/>
                  <wp:positionH relativeFrom="page">
                    <wp:posOffset>981075</wp:posOffset>
                  </wp:positionH>
                  <wp:positionV relativeFrom="page">
                    <wp:posOffset>105410</wp:posOffset>
                  </wp:positionV>
                  <wp:extent cx="3535680" cy="2606040"/>
                  <wp:effectExtent l="0" t="0" r="7620" b="3810"/>
                  <wp:wrapThrough wrapText="bothSides">
                    <wp:wrapPolygon edited="0">
                      <wp:start x="0" y="0"/>
                      <wp:lineTo x="0" y="21474"/>
                      <wp:lineTo x="21530" y="21474"/>
                      <wp:lineTo x="21530" y="0"/>
                      <wp:lineTo x="0" y="0"/>
                    </wp:wrapPolygon>
                  </wp:wrapThrough>
                  <wp:docPr id="12" name="image1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35680" cy="260604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</w:tbl>
    <w:p w14:paraId="3CEF5BD4" w14:textId="700BCBE4" w:rsidR="00390AE3" w:rsidRDefault="00046F92">
      <w:bookmarkStart w:id="135" w:name="4d34og8" w:colFirst="0" w:colLast="0"/>
      <w:bookmarkEnd w:id="135"/>
      <w:r>
        <w:rPr>
          <w:noProof/>
        </w:rPr>
        <w:drawing>
          <wp:anchor distT="114300" distB="114300" distL="114300" distR="114300" simplePos="0" relativeHeight="251658245" behindDoc="0" locked="0" layoutInCell="1" hidden="0" allowOverlap="1" wp14:anchorId="29A96A91" wp14:editId="65B5FBC2">
            <wp:simplePos x="0" y="0"/>
            <wp:positionH relativeFrom="column">
              <wp:posOffset>1095375</wp:posOffset>
            </wp:positionH>
            <wp:positionV relativeFrom="paragraph">
              <wp:posOffset>168910</wp:posOffset>
            </wp:positionV>
            <wp:extent cx="3617595" cy="2511425"/>
            <wp:effectExtent l="0" t="0" r="1905" b="3175"/>
            <wp:wrapNone/>
            <wp:docPr id="17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7595" cy="25114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90AE3">
        <w:br w:type="page"/>
      </w:r>
    </w:p>
    <w:p w14:paraId="656CAA01" w14:textId="4183B053" w:rsidR="00046F92" w:rsidRDefault="00046F92">
      <w:r>
        <w:rPr>
          <w:noProof/>
        </w:rPr>
        <w:lastRenderedPageBreak/>
        <w:drawing>
          <wp:anchor distT="114300" distB="114300" distL="114300" distR="114300" simplePos="0" relativeHeight="251668496" behindDoc="0" locked="0" layoutInCell="1" hidden="0" allowOverlap="1" wp14:anchorId="7D1EC3A4" wp14:editId="585B8A25">
            <wp:simplePos x="0" y="0"/>
            <wp:positionH relativeFrom="column">
              <wp:posOffset>1409700</wp:posOffset>
            </wp:positionH>
            <wp:positionV relativeFrom="paragraph">
              <wp:posOffset>0</wp:posOffset>
            </wp:positionV>
            <wp:extent cx="3166745" cy="2225675"/>
            <wp:effectExtent l="0" t="0" r="0" b="3175"/>
            <wp:wrapThrough wrapText="bothSides">
              <wp:wrapPolygon edited="0">
                <wp:start x="0" y="0"/>
                <wp:lineTo x="0" y="21446"/>
                <wp:lineTo x="21440" y="21446"/>
                <wp:lineTo x="21440" y="0"/>
                <wp:lineTo x="0" y="0"/>
              </wp:wrapPolygon>
            </wp:wrapThrough>
            <wp:docPr id="799010272" name="image15.png" descr="Interface gráfica do usuário&#10;&#10;Descrição gerada automa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010272" name="image15.png" descr="Interface gráfica do usuário&#10;&#10;Descrição gerada automaticamente"/>
                    <pic:cNvPicPr preferRelativeResize="0"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6745" cy="22256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9F0CC5F" w14:textId="5A4777BA" w:rsidR="00046F92" w:rsidRDefault="00046F92"/>
    <w:p w14:paraId="15A46D0C" w14:textId="3AD70FE9" w:rsidR="00046F92" w:rsidRDefault="00046F92"/>
    <w:p w14:paraId="4BE07B49" w14:textId="2D98ADFB" w:rsidR="00046F92" w:rsidRDefault="00046F92">
      <w:r>
        <w:rPr>
          <w:noProof/>
          <w:color w:val="000000"/>
        </w:rPr>
        <w:drawing>
          <wp:anchor distT="0" distB="0" distL="114300" distR="114300" simplePos="0" relativeHeight="251659280" behindDoc="0" locked="0" layoutInCell="1" allowOverlap="1" wp14:anchorId="7B947C8F" wp14:editId="118831CC">
            <wp:simplePos x="0" y="0"/>
            <wp:positionH relativeFrom="column">
              <wp:posOffset>1409700</wp:posOffset>
            </wp:positionH>
            <wp:positionV relativeFrom="paragraph">
              <wp:posOffset>1831340</wp:posOffset>
            </wp:positionV>
            <wp:extent cx="3214848" cy="2143125"/>
            <wp:effectExtent l="0" t="0" r="5080" b="0"/>
            <wp:wrapThrough wrapText="bothSides">
              <wp:wrapPolygon edited="0">
                <wp:start x="0" y="0"/>
                <wp:lineTo x="0" y="21312"/>
                <wp:lineTo x="21506" y="21312"/>
                <wp:lineTo x="21506" y="0"/>
                <wp:lineTo x="0" y="0"/>
              </wp:wrapPolygon>
            </wp:wrapThrough>
            <wp:docPr id="1414931680" name="Imagem 9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931680" name="Imagem 9" descr="Diagrama&#10;&#10;Descrição gerada automaticamente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4848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tbl>
      <w:tblPr>
        <w:tblW w:w="10028" w:type="dxa"/>
        <w:tblInd w:w="178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  <w:tblPrChange w:id="136" w:author="Microsoft Word" w:date="2024-10-22T16:18:00Z">
          <w:tblPr>
            <w:tblStyle w:val="a1"/>
            <w:tblW w:w="9658" w:type="dxa"/>
            <w:tblInd w:w="178" w:type="dxa"/>
            <w:tblLayout w:type="fixed"/>
            <w:tblLook w:val="0000" w:firstRow="0" w:lastRow="0" w:firstColumn="0" w:lastColumn="0" w:noHBand="0" w:noVBand="0"/>
          </w:tblPr>
        </w:tblPrChange>
      </w:tblPr>
      <w:tblGrid>
        <w:gridCol w:w="10028"/>
        <w:tblGridChange w:id="137">
          <w:tblGrid>
            <w:gridCol w:w="9658"/>
            <w:gridCol w:w="370"/>
          </w:tblGrid>
        </w:tblGridChange>
      </w:tblGrid>
      <w:tr w:rsidR="0019435A" w14:paraId="5FA348DA" w14:textId="77777777" w:rsidTr="00390AE3">
        <w:trPr>
          <w:trHeight w:val="540"/>
          <w:trPrChange w:id="138" w:author="Microsoft Word" w:date="2024-10-22T16:18:00Z">
            <w:trPr>
              <w:gridAfter w:val="0"/>
              <w:trHeight w:val="540"/>
            </w:trPr>
          </w:trPrChange>
        </w:trPr>
        <w:tc>
          <w:tcPr>
            <w:tcW w:w="10028" w:type="dxa"/>
            <w:tcPrChange w:id="139" w:author="Microsoft Word" w:date="2024-10-22T16:18:00Z">
              <w:tcPr>
                <w:tcW w:w="9658" w:type="dxa"/>
              </w:tcPr>
            </w:tcPrChange>
          </w:tcPr>
          <w:p w14:paraId="00000079" w14:textId="6AB27A7E" w:rsidR="00D974A0" w:rsidRPr="00D974A0" w:rsidRDefault="00FB7D8C" w:rsidP="00D974A0">
            <w:pPr>
              <w:numPr>
                <w:ilvl w:val="1"/>
                <w:numId w:val="5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45"/>
              <w:rPr>
                <w:b/>
              </w:rPr>
            </w:pPr>
            <w:r w:rsidRPr="00733704">
              <w:rPr>
                <w:b/>
                <w:color w:val="003763"/>
              </w:rPr>
              <w:t>Requisitos</w:t>
            </w:r>
            <w:r w:rsidRPr="00587000">
              <w:rPr>
                <w:b/>
                <w:color w:val="003763"/>
              </w:rPr>
              <w:t xml:space="preserve"> de design:</w:t>
            </w:r>
          </w:p>
        </w:tc>
      </w:tr>
      <w:tr w:rsidR="00390AE3" w14:paraId="3A9F96F2" w14:textId="77777777" w:rsidTr="002C1D09">
        <w:trPr>
          <w:trHeight w:val="90"/>
        </w:trPr>
        <w:tc>
          <w:tcPr>
            <w:tcW w:w="10028" w:type="dxa"/>
          </w:tcPr>
          <w:p w14:paraId="7A80CF5A" w14:textId="04243493" w:rsidR="00390AE3" w:rsidRPr="00587000" w:rsidRDefault="00390AE3" w:rsidP="00793C3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45"/>
              <w:rPr>
                <w:b/>
                <w:color w:val="003763"/>
              </w:rPr>
            </w:pPr>
          </w:p>
        </w:tc>
      </w:tr>
      <w:tr w:rsidR="0019435A" w14:paraId="162EADA3" w14:textId="77777777" w:rsidTr="00046F92">
        <w:trPr>
          <w:trHeight w:val="3815"/>
          <w:trPrChange w:id="140" w:author="Microsoft Word" w:date="2024-10-22T16:18:00Z">
            <w:trPr>
              <w:gridAfter w:val="0"/>
              <w:trHeight w:val="6266"/>
            </w:trPr>
          </w:trPrChange>
        </w:trPr>
        <w:tc>
          <w:tcPr>
            <w:tcW w:w="10028" w:type="dxa"/>
            <w:tcPrChange w:id="141" w:author="Microsoft Word" w:date="2024-10-22T16:18:00Z">
              <w:tcPr>
                <w:tcW w:w="9658" w:type="dxa"/>
              </w:tcPr>
            </w:tcPrChange>
          </w:tcPr>
          <w:p w14:paraId="7709E5DB" w14:textId="2676C56B" w:rsidR="00946569" w:rsidRDefault="00FB7D8C">
            <w:pPr>
              <w:numPr>
                <w:ilvl w:val="0"/>
                <w:numId w:val="5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1"/>
              <w:rPr>
                <w:color w:val="000000"/>
              </w:rPr>
            </w:pPr>
            <w:r>
              <w:rPr>
                <w:color w:val="000000"/>
              </w:rPr>
              <w:t xml:space="preserve">Ao dar um </w:t>
            </w:r>
            <w:proofErr w:type="spellStart"/>
            <w:r>
              <w:rPr>
                <w:color w:val="000000"/>
              </w:rPr>
              <w:t>tap</w:t>
            </w:r>
            <w:proofErr w:type="spellEnd"/>
            <w:r>
              <w:rPr>
                <w:color w:val="000000"/>
              </w:rPr>
              <w:t xml:space="preserve"> no ícone para filtros, uma modal com inputs do tipo </w:t>
            </w:r>
            <w:proofErr w:type="spellStart"/>
            <w:r>
              <w:rPr>
                <w:color w:val="000000"/>
              </w:rPr>
              <w:t>select</w:t>
            </w:r>
            <w:proofErr w:type="spellEnd"/>
            <w:r>
              <w:rPr>
                <w:color w:val="000000"/>
              </w:rPr>
              <w:t xml:space="preserve"> para filtragem deverão ser mostrados</w:t>
            </w:r>
            <w:r w:rsidR="0071058F">
              <w:rPr>
                <w:color w:val="000000"/>
              </w:rPr>
              <w:t>;</w:t>
            </w:r>
          </w:p>
          <w:p w14:paraId="0000007C" w14:textId="397BDAFD" w:rsidR="0019435A" w:rsidRDefault="001812AF" w:rsidP="00946569">
            <w:pPr>
              <w:numPr>
                <w:ilvl w:val="0"/>
                <w:numId w:val="5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1"/>
              <w:rPr>
                <w:color w:val="000000"/>
              </w:rPr>
            </w:pPr>
            <w:r>
              <w:rPr>
                <w:color w:val="000000"/>
              </w:rPr>
              <w:t>No modal de filtro q</w:t>
            </w:r>
            <w:r w:rsidR="00FB7D8C">
              <w:rPr>
                <w:color w:val="000000"/>
              </w:rPr>
              <w:t>uando o filtro for selecionado, a modal deverá ser fechada e uma simulação de atualização da lista deverá ocorrer</w:t>
            </w:r>
            <w:r w:rsidR="0071058F">
              <w:rPr>
                <w:color w:val="000000"/>
              </w:rPr>
              <w:t>;</w:t>
            </w:r>
          </w:p>
          <w:p w14:paraId="0000007D" w14:textId="3361C896" w:rsidR="0019435A" w:rsidRDefault="00FB7D8C">
            <w:pPr>
              <w:numPr>
                <w:ilvl w:val="0"/>
                <w:numId w:val="5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1"/>
              <w:rPr>
                <w:color w:val="000000"/>
              </w:rPr>
              <w:pPrChange w:id="142" w:author="Microsoft Word" w:date="2024-10-22T16:18:00Z">
                <w:pPr>
                  <w:numPr>
                    <w:numId w:val="10"/>
                  </w:numPr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before="31"/>
                  <w:ind w:left="334" w:hanging="284"/>
                </w:pPr>
              </w:pPrChange>
            </w:pPr>
            <w:r>
              <w:rPr>
                <w:color w:val="000000"/>
              </w:rPr>
              <w:t>Ao clicar em um card, direcionar para</w:t>
            </w:r>
            <w:r w:rsidR="00567C1A">
              <w:rPr>
                <w:color w:val="000000"/>
              </w:rPr>
              <w:t xml:space="preserve"> tela</w:t>
            </w:r>
            <w:r>
              <w:rPr>
                <w:color w:val="000000"/>
              </w:rPr>
              <w:t xml:space="preserve"> “Detalhes do animal”</w:t>
            </w:r>
            <w:r w:rsidR="0071058F">
              <w:rPr>
                <w:color w:val="000000"/>
              </w:rPr>
              <w:t>;</w:t>
            </w:r>
          </w:p>
          <w:p w14:paraId="0000007E" w14:textId="2C52FB1A" w:rsidR="0019435A" w:rsidRDefault="00FB7D8C">
            <w:pPr>
              <w:numPr>
                <w:ilvl w:val="0"/>
                <w:numId w:val="5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1"/>
              <w:rPr>
                <w:color w:val="000000"/>
              </w:rPr>
              <w:pPrChange w:id="143" w:author="Microsoft Word" w:date="2024-10-22T16:18:00Z">
                <w:pPr>
                  <w:numPr>
                    <w:numId w:val="10"/>
                  </w:numPr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before="31"/>
                  <w:ind w:left="334" w:hanging="284"/>
                </w:pPr>
              </w:pPrChange>
            </w:pPr>
            <w:r>
              <w:rPr>
                <w:color w:val="000000"/>
              </w:rPr>
              <w:t>Utilizar cores e ícones nos cards para diferenciar os status de saúde dos animais na lista (verde para saudável, amarelo para observação e vermelho para doente)</w:t>
            </w:r>
            <w:r w:rsidR="0071058F">
              <w:rPr>
                <w:color w:val="000000"/>
              </w:rPr>
              <w:t>;</w:t>
            </w:r>
          </w:p>
          <w:p w14:paraId="0000007F" w14:textId="7243A9ED" w:rsidR="0019435A" w:rsidRDefault="00FB7D8C">
            <w:pPr>
              <w:numPr>
                <w:ilvl w:val="0"/>
                <w:numId w:val="5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1"/>
              <w:rPr>
                <w:color w:val="000000"/>
              </w:rPr>
            </w:pPr>
            <w:r>
              <w:rPr>
                <w:color w:val="000000"/>
              </w:rPr>
              <w:t xml:space="preserve">Botão “Adicionar animal” deverá </w:t>
            </w:r>
            <w:r w:rsidR="00AF009E">
              <w:rPr>
                <w:color w:val="000000"/>
              </w:rPr>
              <w:t>abrir um modal</w:t>
            </w:r>
            <w:r>
              <w:rPr>
                <w:color w:val="000000"/>
              </w:rPr>
              <w:t xml:space="preserve"> “Cadastro</w:t>
            </w:r>
            <w:r w:rsidR="00D30712">
              <w:rPr>
                <w:color w:val="000000"/>
              </w:rPr>
              <w:t xml:space="preserve"> de</w:t>
            </w:r>
            <w:r>
              <w:rPr>
                <w:color w:val="000000"/>
              </w:rPr>
              <w:t xml:space="preserve"> animal”</w:t>
            </w:r>
            <w:r w:rsidR="0071058F">
              <w:rPr>
                <w:color w:val="000000"/>
              </w:rPr>
              <w:t>;</w:t>
            </w:r>
          </w:p>
          <w:p w14:paraId="199A812A" w14:textId="39DDF866" w:rsidR="0090471E" w:rsidRDefault="00F35E87" w:rsidP="0090471E">
            <w:pPr>
              <w:numPr>
                <w:ilvl w:val="0"/>
                <w:numId w:val="5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1"/>
              <w:rPr>
                <w:color w:val="000000"/>
              </w:rPr>
            </w:pPr>
            <w:proofErr w:type="gramStart"/>
            <w:r>
              <w:rPr>
                <w:color w:val="000000"/>
              </w:rPr>
              <w:t>Esta</w:t>
            </w:r>
            <w:proofErr w:type="gramEnd"/>
            <w:r>
              <w:rPr>
                <w:color w:val="000000"/>
              </w:rPr>
              <w:t xml:space="preserve"> modal</w:t>
            </w:r>
            <w:r w:rsidR="006C269E">
              <w:rPr>
                <w:color w:val="000000"/>
              </w:rPr>
              <w:t xml:space="preserve"> de Cadastro de Animal</w:t>
            </w:r>
            <w:r w:rsidR="008606B9">
              <w:rPr>
                <w:color w:val="000000"/>
              </w:rPr>
              <w:t xml:space="preserve"> </w:t>
            </w:r>
            <w:r w:rsidR="004956F2">
              <w:rPr>
                <w:color w:val="000000"/>
              </w:rPr>
              <w:t xml:space="preserve">deve ter os seguintes campos: Foto, </w:t>
            </w:r>
            <w:r w:rsidR="00721E1E">
              <w:rPr>
                <w:color w:val="000000"/>
              </w:rPr>
              <w:t>“</w:t>
            </w:r>
            <w:r w:rsidR="004956F2">
              <w:rPr>
                <w:color w:val="000000"/>
              </w:rPr>
              <w:t>Nome</w:t>
            </w:r>
            <w:r w:rsidR="00290700">
              <w:rPr>
                <w:color w:val="000000"/>
              </w:rPr>
              <w:t>”</w:t>
            </w:r>
            <w:r w:rsidR="004956F2">
              <w:rPr>
                <w:color w:val="000000"/>
              </w:rPr>
              <w:t xml:space="preserve">, </w:t>
            </w:r>
            <w:r w:rsidR="00290700">
              <w:rPr>
                <w:color w:val="000000"/>
              </w:rPr>
              <w:t>“</w:t>
            </w:r>
            <w:r w:rsidR="004956F2">
              <w:rPr>
                <w:color w:val="000000"/>
              </w:rPr>
              <w:t>Raça</w:t>
            </w:r>
            <w:r w:rsidR="00290700">
              <w:rPr>
                <w:color w:val="000000"/>
              </w:rPr>
              <w:t>”</w:t>
            </w:r>
            <w:r w:rsidR="004956F2">
              <w:rPr>
                <w:color w:val="000000"/>
              </w:rPr>
              <w:t xml:space="preserve">, </w:t>
            </w:r>
            <w:r w:rsidR="00290700">
              <w:rPr>
                <w:color w:val="000000"/>
              </w:rPr>
              <w:t>“</w:t>
            </w:r>
            <w:r w:rsidR="004956F2">
              <w:rPr>
                <w:color w:val="000000"/>
              </w:rPr>
              <w:t>Peso</w:t>
            </w:r>
            <w:r w:rsidR="00290700">
              <w:rPr>
                <w:color w:val="000000"/>
              </w:rPr>
              <w:t>”</w:t>
            </w:r>
            <w:r w:rsidR="004956F2">
              <w:rPr>
                <w:color w:val="000000"/>
              </w:rPr>
              <w:t xml:space="preserve"> e </w:t>
            </w:r>
            <w:r w:rsidR="00290700">
              <w:rPr>
                <w:color w:val="000000"/>
              </w:rPr>
              <w:t>“</w:t>
            </w:r>
            <w:r w:rsidR="004956F2">
              <w:rPr>
                <w:color w:val="000000"/>
              </w:rPr>
              <w:t>Categoria</w:t>
            </w:r>
            <w:r w:rsidR="00290700">
              <w:rPr>
                <w:color w:val="000000"/>
              </w:rPr>
              <w:t>”</w:t>
            </w:r>
            <w:r w:rsidR="003773E5">
              <w:rPr>
                <w:color w:val="000000"/>
              </w:rPr>
              <w:t xml:space="preserve"> e um Botão “Salvar”</w:t>
            </w:r>
            <w:r w:rsidR="0071058F">
              <w:rPr>
                <w:color w:val="000000"/>
              </w:rPr>
              <w:t>.</w:t>
            </w:r>
          </w:p>
          <w:p w14:paraId="1B0EF114" w14:textId="6C4B0FD8" w:rsidR="008C399B" w:rsidRDefault="008C399B" w:rsidP="0090471E">
            <w:pPr>
              <w:numPr>
                <w:ilvl w:val="0"/>
                <w:numId w:val="5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1"/>
              <w:rPr>
                <w:color w:val="000000"/>
              </w:rPr>
            </w:pPr>
            <w:r>
              <w:rPr>
                <w:color w:val="000000"/>
              </w:rPr>
              <w:t>A</w:t>
            </w:r>
            <w:r w:rsidR="00A304AA">
              <w:rPr>
                <w:color w:val="000000"/>
              </w:rPr>
              <w:t xml:space="preserve">o dar um </w:t>
            </w:r>
            <w:proofErr w:type="spellStart"/>
            <w:r w:rsidR="00A304AA">
              <w:rPr>
                <w:color w:val="000000"/>
              </w:rPr>
              <w:t>tap</w:t>
            </w:r>
            <w:proofErr w:type="spellEnd"/>
            <w:r w:rsidR="00A304AA">
              <w:rPr>
                <w:color w:val="000000"/>
              </w:rPr>
              <w:t xml:space="preserve"> no botão “Salvar” da tela modal</w:t>
            </w:r>
            <w:r w:rsidR="00C43C95">
              <w:rPr>
                <w:color w:val="000000"/>
              </w:rPr>
              <w:t xml:space="preserve"> de “Cadastro d</w:t>
            </w:r>
            <w:r w:rsidR="005E7045">
              <w:rPr>
                <w:color w:val="000000"/>
              </w:rPr>
              <w:t>e Animal”</w:t>
            </w:r>
            <w:r w:rsidR="00A23C13">
              <w:rPr>
                <w:color w:val="000000"/>
              </w:rPr>
              <w:t>, este modal deve</w:t>
            </w:r>
            <w:r w:rsidR="003F3C1B">
              <w:rPr>
                <w:color w:val="000000"/>
              </w:rPr>
              <w:t xml:space="preserve"> fechar.</w:t>
            </w:r>
          </w:p>
          <w:p w14:paraId="7CC50F07" w14:textId="4E76D9F0" w:rsidR="00836DAB" w:rsidRDefault="00836DAB" w:rsidP="00836DA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1"/>
              <w:ind w:left="334"/>
              <w:rPr>
                <w:color w:val="000000"/>
              </w:rPr>
            </w:pPr>
          </w:p>
          <w:p w14:paraId="00000080" w14:textId="5AAD8D5E" w:rsidR="0019435A" w:rsidRDefault="0019435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1"/>
            </w:pPr>
          </w:p>
        </w:tc>
      </w:tr>
    </w:tbl>
    <w:p w14:paraId="00000082" w14:textId="3FD01A95" w:rsidR="0019435A" w:rsidRDefault="0019435A">
      <w:pPr>
        <w:pBdr>
          <w:top w:val="nil"/>
          <w:left w:val="nil"/>
          <w:bottom w:val="nil"/>
          <w:right w:val="nil"/>
          <w:between w:val="nil"/>
        </w:pBdr>
        <w:spacing w:before="22"/>
        <w:rPr>
          <w:b/>
          <w:color w:val="000000"/>
          <w:sz w:val="32"/>
          <w:szCs w:val="32"/>
        </w:rPr>
      </w:pPr>
    </w:p>
    <w:p w14:paraId="41A9D969" w14:textId="77777777" w:rsidR="002C1D09" w:rsidRDefault="002C1D09">
      <w:pPr>
        <w:pBdr>
          <w:top w:val="nil"/>
          <w:left w:val="nil"/>
          <w:bottom w:val="nil"/>
          <w:right w:val="nil"/>
          <w:between w:val="nil"/>
        </w:pBdr>
        <w:spacing w:before="22"/>
        <w:rPr>
          <w:b/>
          <w:color w:val="000000"/>
          <w:sz w:val="32"/>
          <w:szCs w:val="32"/>
        </w:rPr>
      </w:pPr>
    </w:p>
    <w:p w14:paraId="0F905CB6" w14:textId="77777777" w:rsidR="002C1D09" w:rsidRDefault="002C1D09">
      <w:pPr>
        <w:pBdr>
          <w:top w:val="nil"/>
          <w:left w:val="nil"/>
          <w:bottom w:val="nil"/>
          <w:right w:val="nil"/>
          <w:between w:val="nil"/>
        </w:pBdr>
        <w:spacing w:before="22"/>
        <w:rPr>
          <w:b/>
          <w:color w:val="000000"/>
          <w:sz w:val="32"/>
          <w:szCs w:val="32"/>
        </w:rPr>
      </w:pPr>
    </w:p>
    <w:p w14:paraId="57B26C17" w14:textId="77777777" w:rsidR="002C1D09" w:rsidRDefault="002C1D09">
      <w:pPr>
        <w:pBdr>
          <w:top w:val="nil"/>
          <w:left w:val="nil"/>
          <w:bottom w:val="nil"/>
          <w:right w:val="nil"/>
          <w:between w:val="nil"/>
        </w:pBdr>
        <w:spacing w:before="22"/>
        <w:rPr>
          <w:b/>
          <w:color w:val="000000"/>
          <w:sz w:val="32"/>
          <w:szCs w:val="32"/>
        </w:rPr>
      </w:pPr>
    </w:p>
    <w:p w14:paraId="0309A420" w14:textId="77777777" w:rsidR="002C1D09" w:rsidRDefault="002C1D09">
      <w:pPr>
        <w:pBdr>
          <w:top w:val="nil"/>
          <w:left w:val="nil"/>
          <w:bottom w:val="nil"/>
          <w:right w:val="nil"/>
          <w:between w:val="nil"/>
        </w:pBdr>
        <w:spacing w:before="22"/>
        <w:rPr>
          <w:b/>
          <w:color w:val="000000"/>
          <w:sz w:val="32"/>
          <w:szCs w:val="32"/>
        </w:rPr>
      </w:pPr>
    </w:p>
    <w:p w14:paraId="670B112F" w14:textId="77777777" w:rsidR="002C1D09" w:rsidRDefault="002C1D09">
      <w:pPr>
        <w:pBdr>
          <w:top w:val="nil"/>
          <w:left w:val="nil"/>
          <w:bottom w:val="nil"/>
          <w:right w:val="nil"/>
          <w:between w:val="nil"/>
        </w:pBdr>
        <w:spacing w:before="22"/>
        <w:rPr>
          <w:b/>
          <w:color w:val="000000"/>
          <w:sz w:val="32"/>
          <w:szCs w:val="32"/>
        </w:rPr>
      </w:pPr>
    </w:p>
    <w:p w14:paraId="00000084" w14:textId="0AE48C9C" w:rsidR="0019435A" w:rsidRDefault="00FB7D8C" w:rsidP="0094266D">
      <w:pPr>
        <w:pStyle w:val="Ttulo3"/>
        <w:numPr>
          <w:ilvl w:val="0"/>
          <w:numId w:val="56"/>
        </w:numPr>
        <w:tabs>
          <w:tab w:val="left" w:pos="377"/>
        </w:tabs>
        <w:spacing w:line="259" w:lineRule="auto"/>
      </w:pPr>
      <w:r w:rsidRPr="009427D7">
        <w:rPr>
          <w:color w:val="003763"/>
        </w:rPr>
        <w:t>Detalhes do animal</w:t>
      </w:r>
    </w:p>
    <w:tbl>
      <w:tblPr>
        <w:tblStyle w:val="TableNormal1"/>
        <w:tblW w:w="9967" w:type="dxa"/>
        <w:tblInd w:w="5" w:type="dxa"/>
        <w:tblLayout w:type="fixed"/>
        <w:tblLook w:val="0000" w:firstRow="0" w:lastRow="0" w:firstColumn="0" w:lastColumn="0" w:noHBand="0" w:noVBand="0"/>
        <w:tblPrChange w:id="144" w:author="Microsoft Word" w:date="2024-10-22T16:18:00Z">
          <w:tblPr>
            <w:tblStyle w:val="a2"/>
            <w:tblW w:w="9569" w:type="dxa"/>
            <w:tblInd w:w="239" w:type="dxa"/>
            <w:tblLayout w:type="fixed"/>
            <w:tblLook w:val="0000" w:firstRow="0" w:lastRow="0" w:firstColumn="0" w:lastColumn="0" w:noHBand="0" w:noVBand="0"/>
          </w:tblPr>
        </w:tblPrChange>
      </w:tblPr>
      <w:tblGrid>
        <w:gridCol w:w="9967"/>
        <w:tblGridChange w:id="145">
          <w:tblGrid>
            <w:gridCol w:w="468"/>
            <w:gridCol w:w="9499"/>
            <w:gridCol w:w="70"/>
          </w:tblGrid>
        </w:tblGridChange>
      </w:tblGrid>
      <w:tr w:rsidR="0019435A" w14:paraId="6F245D10" w14:textId="77777777" w:rsidTr="00793C3D">
        <w:trPr>
          <w:trHeight w:val="1702"/>
          <w:trPrChange w:id="146" w:author="Microsoft Word" w:date="2024-10-22T16:18:00Z">
            <w:trPr>
              <w:gridBefore w:val="1"/>
              <w:trHeight w:val="2977"/>
            </w:trPr>
          </w:trPrChange>
        </w:trPr>
        <w:tc>
          <w:tcPr>
            <w:tcW w:w="9967" w:type="dxa"/>
            <w:tcPrChange w:id="147" w:author="Microsoft Word" w:date="2024-10-22T16:18:00Z">
              <w:tcPr>
                <w:tcW w:w="9569" w:type="dxa"/>
                <w:gridSpan w:val="2"/>
              </w:tcPr>
            </w:tcPrChange>
          </w:tcPr>
          <w:p w14:paraId="17CE7405" w14:textId="19D30C52" w:rsidR="00610E86" w:rsidRDefault="00610E86" w:rsidP="000979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69"/>
              </w:tabs>
              <w:spacing w:before="32"/>
              <w:rPr>
                <w:color w:val="000000"/>
              </w:rPr>
            </w:pPr>
            <w:bookmarkStart w:id="148" w:name="2s8eyo1" w:colFirst="0" w:colLast="0"/>
            <w:bookmarkEnd w:id="148"/>
            <w:r>
              <w:rPr>
                <w:b/>
                <w:color w:val="003763"/>
              </w:rPr>
              <w:t>3.1 Componentes visuais:</w:t>
            </w:r>
          </w:p>
          <w:p w14:paraId="00000086" w14:textId="3756FA6E" w:rsidR="0019435A" w:rsidRDefault="00FB7D8C">
            <w:pPr>
              <w:numPr>
                <w:ilvl w:val="0"/>
                <w:numId w:val="7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69"/>
              </w:tabs>
              <w:spacing w:before="32"/>
              <w:rPr>
                <w:color w:val="000000"/>
              </w:rPr>
              <w:pPrChange w:id="149" w:author="Microsoft Word" w:date="2024-10-22T16:18:00Z">
                <w:pPr>
                  <w:numPr>
                    <w:numId w:val="36"/>
                  </w:numPr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tabs>
                    <w:tab w:val="left" w:pos="269"/>
                  </w:tabs>
                  <w:spacing w:before="32"/>
                  <w:ind w:left="272" w:hanging="284"/>
                </w:pPr>
              </w:pPrChange>
            </w:pPr>
            <w:r>
              <w:rPr>
                <w:color w:val="000000"/>
              </w:rPr>
              <w:t>Barra lateral (</w:t>
            </w:r>
            <w:proofErr w:type="spellStart"/>
            <w:r>
              <w:rPr>
                <w:color w:val="000000"/>
              </w:rPr>
              <w:t>sidebar</w:t>
            </w:r>
            <w:proofErr w:type="spellEnd"/>
            <w:r>
              <w:rPr>
                <w:color w:val="000000"/>
              </w:rPr>
              <w:t xml:space="preserve">) com: </w:t>
            </w:r>
          </w:p>
          <w:p w14:paraId="00000087" w14:textId="1F43B608" w:rsidR="0019435A" w:rsidRDefault="00FB7D8C">
            <w:pPr>
              <w:numPr>
                <w:ilvl w:val="0"/>
                <w:numId w:val="7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7"/>
              <w:rPr>
                <w:color w:val="000000"/>
              </w:rPr>
              <w:pPrChange w:id="150" w:author="Microsoft Word" w:date="2024-10-22T16:18:00Z">
                <w:pPr>
                  <w:numPr>
                    <w:numId w:val="39"/>
                  </w:numPr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before="17"/>
                  <w:ind w:left="720" w:hanging="360"/>
                </w:pPr>
              </w:pPrChange>
            </w:pPr>
            <w:r>
              <w:rPr>
                <w:color w:val="000000"/>
              </w:rPr>
              <w:t xml:space="preserve">Logo </w:t>
            </w:r>
            <w:proofErr w:type="spellStart"/>
            <w:proofErr w:type="gramStart"/>
            <w:r>
              <w:rPr>
                <w:color w:val="000000"/>
              </w:rPr>
              <w:t>AgroTech</w:t>
            </w:r>
            <w:proofErr w:type="spellEnd"/>
            <w:r>
              <w:rPr>
                <w:color w:val="000000"/>
              </w:rPr>
              <w:t xml:space="preserve"> </w:t>
            </w:r>
            <w:r w:rsidR="002870D9">
              <w:rPr>
                <w:color w:val="000000"/>
              </w:rPr>
              <w:t>;</w:t>
            </w:r>
            <w:proofErr w:type="gramEnd"/>
          </w:p>
          <w:p w14:paraId="00000088" w14:textId="1EF2B75E" w:rsidR="0019435A" w:rsidRDefault="00FB7D8C">
            <w:pPr>
              <w:numPr>
                <w:ilvl w:val="0"/>
                <w:numId w:val="7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7"/>
              <w:rPr>
                <w:color w:val="000000"/>
              </w:rPr>
              <w:pPrChange w:id="151" w:author="Microsoft Word" w:date="2024-10-22T16:18:00Z">
                <w:pPr>
                  <w:numPr>
                    <w:numId w:val="39"/>
                  </w:numPr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before="17"/>
                  <w:ind w:left="720" w:hanging="360"/>
                </w:pPr>
              </w:pPrChange>
            </w:pPr>
            <w:r>
              <w:rPr>
                <w:color w:val="000000"/>
              </w:rPr>
              <w:t>Nome da Fazenda</w:t>
            </w:r>
            <w:r w:rsidR="0070784F">
              <w:rPr>
                <w:color w:val="000000"/>
              </w:rPr>
              <w:t>;</w:t>
            </w:r>
            <w:r>
              <w:rPr>
                <w:color w:val="000000"/>
              </w:rPr>
              <w:t xml:space="preserve"> </w:t>
            </w:r>
          </w:p>
          <w:p w14:paraId="00000089" w14:textId="30D9DD70" w:rsidR="0019435A" w:rsidRDefault="00FB7D8C">
            <w:pPr>
              <w:numPr>
                <w:ilvl w:val="0"/>
                <w:numId w:val="7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7"/>
              <w:rPr>
                <w:color w:val="000000"/>
              </w:rPr>
              <w:pPrChange w:id="152" w:author="Microsoft Word" w:date="2024-10-22T16:18:00Z">
                <w:pPr>
                  <w:numPr>
                    <w:numId w:val="39"/>
                  </w:numPr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before="17"/>
                  <w:ind w:left="720" w:hanging="360"/>
                </w:pPr>
              </w:pPrChange>
            </w:pPr>
            <w:r>
              <w:rPr>
                <w:color w:val="000000"/>
              </w:rPr>
              <w:t>Opções de menu: Dashboard, Meus Animais, Calendário, Relatórios, Configurações, Sair</w:t>
            </w:r>
            <w:r w:rsidR="0070784F">
              <w:rPr>
                <w:color w:val="000000"/>
              </w:rPr>
              <w:t>.</w:t>
            </w:r>
          </w:p>
          <w:p w14:paraId="0000008A" w14:textId="1F9EE6EF" w:rsidR="0019435A" w:rsidRDefault="00FB7D8C">
            <w:pPr>
              <w:numPr>
                <w:ilvl w:val="0"/>
                <w:numId w:val="7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7"/>
              <w:rPr>
                <w:color w:val="000000"/>
              </w:rPr>
              <w:pPrChange w:id="153" w:author="Microsoft Word" w:date="2024-10-22T16:18:00Z">
                <w:pPr>
                  <w:numPr>
                    <w:numId w:val="36"/>
                  </w:numPr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before="17"/>
                  <w:ind w:left="272" w:hanging="284"/>
                </w:pPr>
              </w:pPrChange>
            </w:pPr>
            <w:r>
              <w:rPr>
                <w:color w:val="000000"/>
              </w:rPr>
              <w:t>Foto do animal (com opção de visualizar em tela cheia)</w:t>
            </w:r>
          </w:p>
          <w:p w14:paraId="0000008B" w14:textId="38AFBCBC" w:rsidR="0019435A" w:rsidRDefault="00FB7D8C">
            <w:pPr>
              <w:numPr>
                <w:ilvl w:val="0"/>
                <w:numId w:val="7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7"/>
              <w:rPr>
                <w:color w:val="000000"/>
              </w:rPr>
              <w:pPrChange w:id="154" w:author="Microsoft Word" w:date="2024-10-22T16:18:00Z">
                <w:pPr>
                  <w:numPr>
                    <w:numId w:val="36"/>
                  </w:numPr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before="17"/>
                  <w:ind w:left="272" w:hanging="284"/>
                </w:pPr>
              </w:pPrChange>
            </w:pPr>
            <w:r>
              <w:rPr>
                <w:color w:val="000000"/>
              </w:rPr>
              <w:t>Informações principais:</w:t>
            </w:r>
          </w:p>
          <w:p w14:paraId="0000008C" w14:textId="3AF201FF" w:rsidR="0019435A" w:rsidRDefault="00FB7D8C">
            <w:pPr>
              <w:numPr>
                <w:ilvl w:val="0"/>
                <w:numId w:val="7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7"/>
              <w:rPr>
                <w:color w:val="000000"/>
              </w:rPr>
              <w:pPrChange w:id="155" w:author="Microsoft Word" w:date="2024-10-22T16:18:00Z">
                <w:pPr>
                  <w:numPr>
                    <w:numId w:val="38"/>
                  </w:numPr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before="17"/>
                  <w:ind w:left="720" w:hanging="360"/>
                </w:pPr>
              </w:pPrChange>
            </w:pPr>
            <w:r>
              <w:rPr>
                <w:color w:val="000000"/>
              </w:rPr>
              <w:t>Nome</w:t>
            </w:r>
            <w:r w:rsidR="0070784F">
              <w:rPr>
                <w:color w:val="000000"/>
              </w:rPr>
              <w:t>;</w:t>
            </w:r>
          </w:p>
          <w:p w14:paraId="0000008D" w14:textId="0D1081CC" w:rsidR="0019435A" w:rsidRDefault="00FB7D8C">
            <w:pPr>
              <w:numPr>
                <w:ilvl w:val="0"/>
                <w:numId w:val="7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7"/>
              <w:rPr>
                <w:color w:val="000000"/>
              </w:rPr>
              <w:pPrChange w:id="156" w:author="Microsoft Word" w:date="2024-10-22T16:18:00Z">
                <w:pPr>
                  <w:numPr>
                    <w:numId w:val="38"/>
                  </w:numPr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before="17"/>
                  <w:ind w:left="720" w:hanging="360"/>
                </w:pPr>
              </w:pPrChange>
            </w:pPr>
            <w:r>
              <w:rPr>
                <w:color w:val="000000"/>
              </w:rPr>
              <w:t>Raça</w:t>
            </w:r>
            <w:r w:rsidR="0070784F">
              <w:rPr>
                <w:color w:val="000000"/>
              </w:rPr>
              <w:t>;</w:t>
            </w:r>
          </w:p>
          <w:p w14:paraId="0000008E" w14:textId="5BACAE1D" w:rsidR="0019435A" w:rsidRDefault="00FB7D8C">
            <w:pPr>
              <w:numPr>
                <w:ilvl w:val="0"/>
                <w:numId w:val="7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7"/>
              <w:rPr>
                <w:color w:val="000000"/>
              </w:rPr>
              <w:pPrChange w:id="157" w:author="Microsoft Word" w:date="2024-10-22T16:18:00Z">
                <w:pPr>
                  <w:numPr>
                    <w:numId w:val="38"/>
                  </w:numPr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before="17"/>
                  <w:ind w:left="720" w:hanging="360"/>
                </w:pPr>
              </w:pPrChange>
            </w:pPr>
            <w:r>
              <w:rPr>
                <w:color w:val="000000"/>
              </w:rPr>
              <w:t>Peso</w:t>
            </w:r>
            <w:r w:rsidR="0070784F">
              <w:rPr>
                <w:color w:val="000000"/>
              </w:rPr>
              <w:t>.</w:t>
            </w:r>
          </w:p>
          <w:p w14:paraId="0000008F" w14:textId="488C5C23" w:rsidR="0019435A" w:rsidRDefault="00FB7D8C">
            <w:pPr>
              <w:numPr>
                <w:ilvl w:val="0"/>
                <w:numId w:val="7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7"/>
              <w:rPr>
                <w:color w:val="000000"/>
              </w:rPr>
              <w:pPrChange w:id="158" w:author="Microsoft Word" w:date="2024-10-22T16:18:00Z">
                <w:pPr>
                  <w:numPr>
                    <w:numId w:val="36"/>
                  </w:numPr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before="17"/>
                  <w:ind w:left="272" w:hanging="284"/>
                </w:pPr>
              </w:pPrChange>
            </w:pPr>
            <w:r>
              <w:rPr>
                <w:color w:val="000000"/>
              </w:rPr>
              <w:t>Histórico de eventos:</w:t>
            </w:r>
          </w:p>
          <w:p w14:paraId="00000090" w14:textId="5F10F35C" w:rsidR="0019435A" w:rsidRDefault="00FB7D8C">
            <w:pPr>
              <w:numPr>
                <w:ilvl w:val="0"/>
                <w:numId w:val="7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7"/>
              <w:rPr>
                <w:color w:val="000000"/>
              </w:rPr>
              <w:pPrChange w:id="159" w:author="Microsoft Word" w:date="2024-10-22T16:18:00Z">
                <w:pPr>
                  <w:numPr>
                    <w:numId w:val="37"/>
                  </w:numPr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before="17"/>
                  <w:ind w:left="720" w:hanging="360"/>
                </w:pPr>
              </w:pPrChange>
            </w:pPr>
            <w:r>
              <w:rPr>
                <w:color w:val="000000"/>
              </w:rPr>
              <w:t>Lista com os últimos eventos registrados para o animal (vacinação, pesagem, inseminação)</w:t>
            </w:r>
          </w:p>
          <w:p w14:paraId="00000091" w14:textId="10EE2323" w:rsidR="0019435A" w:rsidRDefault="00FB7D8C">
            <w:pPr>
              <w:numPr>
                <w:ilvl w:val="0"/>
                <w:numId w:val="7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7"/>
              <w:rPr>
                <w:color w:val="000000"/>
              </w:rPr>
              <w:pPrChange w:id="160" w:author="Microsoft Word" w:date="2024-10-22T16:18:00Z">
                <w:pPr>
                  <w:numPr>
                    <w:numId w:val="37"/>
                  </w:numPr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before="17"/>
                  <w:ind w:left="720" w:hanging="360"/>
                </w:pPr>
              </w:pPrChange>
            </w:pPr>
            <w:r>
              <w:rPr>
                <w:color w:val="000000"/>
              </w:rPr>
              <w:t xml:space="preserve">Botão "Ver Todos" </w:t>
            </w:r>
          </w:p>
          <w:p w14:paraId="00000092" w14:textId="591A06AD" w:rsidR="0019435A" w:rsidRDefault="00FB7D8C">
            <w:pPr>
              <w:numPr>
                <w:ilvl w:val="0"/>
                <w:numId w:val="7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7"/>
              <w:rPr>
                <w:color w:val="000000"/>
              </w:rPr>
              <w:pPrChange w:id="161" w:author="Microsoft Word" w:date="2024-10-22T16:18:00Z">
                <w:pPr>
                  <w:numPr>
                    <w:numId w:val="36"/>
                  </w:numPr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before="17"/>
                  <w:ind w:left="272" w:hanging="284"/>
                </w:pPr>
              </w:pPrChange>
            </w:pPr>
            <w:r>
              <w:rPr>
                <w:color w:val="000000"/>
              </w:rPr>
              <w:t>Seção "Saúde":</w:t>
            </w:r>
          </w:p>
          <w:p w14:paraId="00000093" w14:textId="14499414" w:rsidR="0019435A" w:rsidRDefault="00FB7D8C">
            <w:pPr>
              <w:numPr>
                <w:ilvl w:val="0"/>
                <w:numId w:val="5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7"/>
              <w:rPr>
                <w:color w:val="000000"/>
              </w:rPr>
              <w:pPrChange w:id="162" w:author="Microsoft Word" w:date="2024-10-22T16:18:00Z">
                <w:pPr>
                  <w:numPr>
                    <w:numId w:val="13"/>
                  </w:numPr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before="17"/>
                  <w:ind w:left="720" w:hanging="360"/>
                </w:pPr>
              </w:pPrChange>
            </w:pPr>
            <w:r>
              <w:rPr>
                <w:color w:val="000000"/>
              </w:rPr>
              <w:t>Status de saúde atual (com ícones e cores correspondentes)</w:t>
            </w:r>
          </w:p>
          <w:p w14:paraId="00000094" w14:textId="14CF3E66" w:rsidR="0019435A" w:rsidRDefault="00FB7D8C">
            <w:pPr>
              <w:numPr>
                <w:ilvl w:val="0"/>
                <w:numId w:val="5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7"/>
              <w:rPr>
                <w:color w:val="000000"/>
              </w:rPr>
              <w:pPrChange w:id="163" w:author="Microsoft Word" w:date="2024-10-22T16:18:00Z">
                <w:pPr>
                  <w:numPr>
                    <w:numId w:val="13"/>
                  </w:numPr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before="17"/>
                  <w:ind w:left="720" w:hanging="360"/>
                </w:pPr>
              </w:pPrChange>
            </w:pPr>
            <w:r>
              <w:rPr>
                <w:color w:val="000000"/>
              </w:rPr>
              <w:t>Gráfico de linha temperatura corporal</w:t>
            </w:r>
          </w:p>
          <w:p w14:paraId="3F667283" w14:textId="45A986FB" w:rsidR="0019435A" w:rsidRDefault="00FB7D8C">
            <w:pPr>
              <w:numPr>
                <w:ilvl w:val="0"/>
                <w:numId w:val="5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7"/>
              <w:rPr>
                <w:color w:val="000000"/>
              </w:rPr>
            </w:pPr>
            <w:r>
              <w:rPr>
                <w:color w:val="000000"/>
              </w:rPr>
              <w:t xml:space="preserve">Botão "Registrar Sintomas" </w:t>
            </w:r>
          </w:p>
          <w:p w14:paraId="3D139DAC" w14:textId="46DE1059" w:rsidR="00046F92" w:rsidRDefault="00046F92" w:rsidP="00046F9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7"/>
              <w:rPr>
                <w:color w:val="000000"/>
              </w:rPr>
            </w:pPr>
          </w:p>
          <w:p w14:paraId="00000095" w14:textId="65C28E0B" w:rsidR="00046F92" w:rsidRDefault="002C1D09" w:rsidP="00046F9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7"/>
              <w:rPr>
                <w:color w:val="000000"/>
              </w:rPr>
            </w:pPr>
            <w:r>
              <w:rPr>
                <w:noProof/>
              </w:rPr>
              <w:drawing>
                <wp:anchor distT="114300" distB="114300" distL="114300" distR="114300" simplePos="0" relativeHeight="251662352" behindDoc="1" locked="0" layoutInCell="1" hidden="0" allowOverlap="1" wp14:anchorId="44DD7616" wp14:editId="70595764">
                  <wp:simplePos x="0" y="0"/>
                  <wp:positionH relativeFrom="column">
                    <wp:posOffset>1419225</wp:posOffset>
                  </wp:positionH>
                  <wp:positionV relativeFrom="page">
                    <wp:posOffset>3419475</wp:posOffset>
                  </wp:positionV>
                  <wp:extent cx="3272790" cy="2202180"/>
                  <wp:effectExtent l="0" t="0" r="3810" b="7620"/>
                  <wp:wrapThrough wrapText="bothSides">
                    <wp:wrapPolygon edited="0">
                      <wp:start x="0" y="0"/>
                      <wp:lineTo x="0" y="21488"/>
                      <wp:lineTo x="21499" y="21488"/>
                      <wp:lineTo x="21499" y="0"/>
                      <wp:lineTo x="0" y="0"/>
                    </wp:wrapPolygon>
                  </wp:wrapThrough>
                  <wp:docPr id="1423729034" name="image2.png" descr="Diagrama&#10;&#10;Descrição gerada automaticament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image2.png" descr="Diagrama&#10;&#10;Descrição gerada automaticamente"/>
                          <pic:cNvPicPr preferRelativeResize="0"/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72790" cy="220218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</w:tbl>
    <w:p w14:paraId="106BBF52" w14:textId="4835C4CD" w:rsidR="00D27FCE" w:rsidRDefault="004E2B27">
      <w:r>
        <w:rPr>
          <w:noProof/>
        </w:rPr>
        <w:drawing>
          <wp:anchor distT="114300" distB="114300" distL="114300" distR="114300" simplePos="0" relativeHeight="251658246" behindDoc="0" locked="0" layoutInCell="1" hidden="0" allowOverlap="1" wp14:anchorId="1D43B4AA" wp14:editId="7533D9FA">
            <wp:simplePos x="0" y="0"/>
            <wp:positionH relativeFrom="column">
              <wp:posOffset>3215698</wp:posOffset>
            </wp:positionH>
            <wp:positionV relativeFrom="paragraph">
              <wp:posOffset>229606</wp:posOffset>
            </wp:positionV>
            <wp:extent cx="2661920" cy="1920875"/>
            <wp:effectExtent l="0" t="0" r="5080" b="3175"/>
            <wp:wrapSquare wrapText="bothSides" distT="114300" distB="114300" distL="114300" distR="114300"/>
            <wp:docPr id="22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1920" cy="19208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114300" distB="114300" distL="114300" distR="114300" simplePos="0" relativeHeight="251658247" behindDoc="0" locked="0" layoutInCell="1" hidden="0" allowOverlap="1" wp14:anchorId="695D268A" wp14:editId="7FE992EF">
            <wp:simplePos x="0" y="0"/>
            <wp:positionH relativeFrom="column">
              <wp:posOffset>143065</wp:posOffset>
            </wp:positionH>
            <wp:positionV relativeFrom="paragraph">
              <wp:posOffset>229565</wp:posOffset>
            </wp:positionV>
            <wp:extent cx="2661920" cy="1920875"/>
            <wp:effectExtent l="0" t="0" r="5080" b="3175"/>
            <wp:wrapSquare wrapText="bothSides" distT="114300" distB="114300" distL="114300" distR="114300"/>
            <wp:docPr id="8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1920" cy="19208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tbl>
      <w:tblPr>
        <w:tblW w:w="9218" w:type="dxa"/>
        <w:tblInd w:w="239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  <w:tblPrChange w:id="164" w:author="Microsoft Word" w:date="2024-10-22T16:18:00Z">
          <w:tblPr>
            <w:tblStyle w:val="a2"/>
            <w:tblW w:w="9569" w:type="dxa"/>
            <w:tblInd w:w="239" w:type="dxa"/>
            <w:tblLayout w:type="fixed"/>
            <w:tblLook w:val="0000" w:firstRow="0" w:lastRow="0" w:firstColumn="0" w:lastColumn="0" w:noHBand="0" w:noVBand="0"/>
          </w:tblPr>
        </w:tblPrChange>
      </w:tblPr>
      <w:tblGrid>
        <w:gridCol w:w="9218"/>
        <w:tblGridChange w:id="165">
          <w:tblGrid>
            <w:gridCol w:w="9218"/>
            <w:gridCol w:w="351"/>
          </w:tblGrid>
        </w:tblGridChange>
      </w:tblGrid>
      <w:tr w:rsidR="0019435A" w14:paraId="61132665" w14:textId="77777777" w:rsidTr="00E92DF2">
        <w:trPr>
          <w:trHeight w:val="860"/>
          <w:trPrChange w:id="166" w:author="Microsoft Word" w:date="2024-10-22T16:18:00Z">
            <w:trPr>
              <w:trHeight w:val="1346"/>
            </w:trPr>
          </w:trPrChange>
        </w:trPr>
        <w:tc>
          <w:tcPr>
            <w:tcW w:w="9218" w:type="dxa"/>
            <w:tcPrChange w:id="167" w:author="Microsoft Word" w:date="2024-10-22T16:18:00Z">
              <w:tcPr>
                <w:tcW w:w="9569" w:type="dxa"/>
                <w:gridSpan w:val="2"/>
              </w:tcPr>
            </w:tcPrChange>
          </w:tcPr>
          <w:p w14:paraId="00000096" w14:textId="0FD70DB6" w:rsidR="0019435A" w:rsidRDefault="0019435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7"/>
              <w:rPr>
                <w:b/>
                <w:color w:val="000000"/>
              </w:rPr>
            </w:pPr>
          </w:p>
          <w:p w14:paraId="00000097" w14:textId="44CA952D" w:rsidR="0019435A" w:rsidRDefault="00FB7D8C">
            <w:pPr>
              <w:numPr>
                <w:ilvl w:val="1"/>
                <w:numId w:val="5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</w:rPr>
              <w:pPrChange w:id="168" w:author="Microsoft Word" w:date="2024-10-22T16:18:00Z">
                <w:pPr>
                  <w:numPr>
                    <w:ilvl w:val="1"/>
                    <w:numId w:val="17"/>
                  </w:numPr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ind w:left="348" w:hanging="360"/>
                </w:pPr>
              </w:pPrChange>
            </w:pPr>
            <w:bookmarkStart w:id="169" w:name="17dp8vu" w:colFirst="0" w:colLast="0"/>
            <w:bookmarkEnd w:id="169"/>
            <w:r>
              <w:rPr>
                <w:b/>
                <w:color w:val="003763"/>
              </w:rPr>
              <w:t>Requisitos de design:</w:t>
            </w:r>
          </w:p>
        </w:tc>
      </w:tr>
      <w:tr w:rsidR="0019435A" w14:paraId="36B4ED00" w14:textId="77777777" w:rsidTr="00E92DF2">
        <w:trPr>
          <w:trHeight w:val="3344"/>
          <w:trPrChange w:id="170" w:author="Microsoft Word" w:date="2024-10-22T16:18:00Z">
            <w:trPr>
              <w:trHeight w:val="5234"/>
            </w:trPr>
          </w:trPrChange>
        </w:trPr>
        <w:tc>
          <w:tcPr>
            <w:tcW w:w="9218" w:type="dxa"/>
            <w:tcPrChange w:id="171" w:author="Microsoft Word" w:date="2024-10-22T16:18:00Z">
              <w:tcPr>
                <w:tcW w:w="9569" w:type="dxa"/>
                <w:gridSpan w:val="2"/>
              </w:tcPr>
            </w:tcPrChange>
          </w:tcPr>
          <w:p w14:paraId="0000009A" w14:textId="75AD9A26" w:rsidR="0019435A" w:rsidRDefault="00FB7D8C">
            <w:pPr>
              <w:numPr>
                <w:ilvl w:val="0"/>
                <w:numId w:val="5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69"/>
              </w:tabs>
              <w:spacing w:before="32"/>
              <w:rPr>
                <w:color w:val="000000"/>
              </w:rPr>
              <w:pPrChange w:id="172" w:author="Microsoft Word" w:date="2024-10-22T16:18:00Z">
                <w:pPr>
                  <w:numPr>
                    <w:numId w:val="15"/>
                  </w:numPr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tabs>
                    <w:tab w:val="left" w:pos="269"/>
                  </w:tabs>
                  <w:spacing w:before="32"/>
                  <w:ind w:left="272" w:hanging="284"/>
                </w:pPr>
              </w:pPrChange>
            </w:pPr>
            <w:r>
              <w:rPr>
                <w:color w:val="000000"/>
              </w:rPr>
              <w:t>Ao clicar na foto do animal, deverá ser aberta uma modal mostrando a foto em uma dimensão maior</w:t>
            </w:r>
            <w:r w:rsidR="00793C3D">
              <w:rPr>
                <w:color w:val="000000"/>
              </w:rPr>
              <w:t>;</w:t>
            </w:r>
          </w:p>
          <w:p w14:paraId="506818AC" w14:textId="77777777" w:rsidR="00CE5AF1" w:rsidRDefault="00FB7D8C">
            <w:pPr>
              <w:numPr>
                <w:ilvl w:val="0"/>
                <w:numId w:val="5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69"/>
              </w:tabs>
              <w:spacing w:before="32"/>
              <w:rPr>
                <w:color w:val="000000"/>
              </w:rPr>
            </w:pPr>
            <w:r>
              <w:rPr>
                <w:color w:val="000000"/>
              </w:rPr>
              <w:t xml:space="preserve">Ao dar um </w:t>
            </w:r>
            <w:proofErr w:type="spellStart"/>
            <w:r>
              <w:rPr>
                <w:color w:val="000000"/>
              </w:rPr>
              <w:t>tap</w:t>
            </w:r>
            <w:proofErr w:type="spellEnd"/>
            <w:r>
              <w:rPr>
                <w:color w:val="000000"/>
              </w:rPr>
              <w:t xml:space="preserve"> na seção "Informações Principais", uma modal para edição deverá ser aberta</w:t>
            </w:r>
            <w:r w:rsidR="00CE5AF1">
              <w:rPr>
                <w:color w:val="000000"/>
              </w:rPr>
              <w:t>;</w:t>
            </w:r>
          </w:p>
          <w:p w14:paraId="0000009B" w14:textId="41556A64" w:rsidR="0019435A" w:rsidRDefault="00397360" w:rsidP="00CE5AF1">
            <w:pPr>
              <w:numPr>
                <w:ilvl w:val="0"/>
                <w:numId w:val="5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69"/>
              </w:tabs>
              <w:spacing w:before="32"/>
              <w:rPr>
                <w:color w:val="000000"/>
              </w:rPr>
            </w:pPr>
            <w:r>
              <w:rPr>
                <w:color w:val="000000"/>
              </w:rPr>
              <w:t>E</w:t>
            </w:r>
            <w:r w:rsidR="00FF532B">
              <w:rPr>
                <w:color w:val="000000"/>
              </w:rPr>
              <w:t>s</w:t>
            </w:r>
            <w:r w:rsidR="00C967E9">
              <w:rPr>
                <w:color w:val="000000"/>
              </w:rPr>
              <w:t>te modal de edição</w:t>
            </w:r>
            <w:r w:rsidR="00FB7D8C">
              <w:rPr>
                <w:color w:val="000000"/>
              </w:rPr>
              <w:t xml:space="preserve"> acompanhada </w:t>
            </w:r>
            <w:r>
              <w:rPr>
                <w:color w:val="000000"/>
              </w:rPr>
              <w:t>tem</w:t>
            </w:r>
            <w:r w:rsidR="00FB7D8C">
              <w:rPr>
                <w:color w:val="000000"/>
              </w:rPr>
              <w:t xml:space="preserve"> um botão “Editar informações”. Ao clicar nes</w:t>
            </w:r>
            <w:r w:rsidR="002F0279">
              <w:rPr>
                <w:color w:val="000000"/>
              </w:rPr>
              <w:t>t</w:t>
            </w:r>
            <w:r w:rsidR="00FB7D8C">
              <w:rPr>
                <w:color w:val="000000"/>
              </w:rPr>
              <w:t>e botão deverá haver uma simulação de edição de dados e a modal deve ser fechada</w:t>
            </w:r>
            <w:r w:rsidR="002F0279">
              <w:rPr>
                <w:color w:val="000000"/>
              </w:rPr>
              <w:t>;</w:t>
            </w:r>
          </w:p>
          <w:p w14:paraId="0000009C" w14:textId="3CA81C42" w:rsidR="0019435A" w:rsidRDefault="00FB7D8C">
            <w:pPr>
              <w:numPr>
                <w:ilvl w:val="0"/>
                <w:numId w:val="5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69"/>
              </w:tabs>
              <w:spacing w:before="32"/>
              <w:rPr>
                <w:color w:val="000000"/>
              </w:rPr>
              <w:pPrChange w:id="173" w:author="Microsoft Word" w:date="2024-10-22T16:18:00Z">
                <w:pPr>
                  <w:numPr>
                    <w:numId w:val="15"/>
                  </w:numPr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tabs>
                    <w:tab w:val="left" w:pos="269"/>
                  </w:tabs>
                  <w:spacing w:before="32"/>
                  <w:ind w:left="272" w:hanging="284"/>
                </w:pPr>
              </w:pPrChange>
            </w:pPr>
            <w:r>
              <w:rPr>
                <w:color w:val="000000"/>
              </w:rPr>
              <w:t>Botão “Ver todos” deverá redirecionar o usuário para “Relatórios”</w:t>
            </w:r>
            <w:r w:rsidR="00D247BD">
              <w:rPr>
                <w:color w:val="000000"/>
              </w:rPr>
              <w:t>;</w:t>
            </w:r>
            <w:r>
              <w:rPr>
                <w:color w:val="000000"/>
              </w:rPr>
              <w:t xml:space="preserve"> </w:t>
            </w:r>
          </w:p>
          <w:p w14:paraId="0000009D" w14:textId="57F29CB4" w:rsidR="0019435A" w:rsidRDefault="00FB7D8C">
            <w:pPr>
              <w:numPr>
                <w:ilvl w:val="0"/>
                <w:numId w:val="5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2"/>
              <w:rPr>
                <w:color w:val="000000"/>
              </w:rPr>
              <w:pPrChange w:id="174" w:author="Microsoft Word" w:date="2024-10-22T16:18:00Z">
                <w:pPr>
                  <w:numPr>
                    <w:numId w:val="15"/>
                  </w:numPr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before="32"/>
                  <w:ind w:left="272" w:hanging="284"/>
                </w:pPr>
              </w:pPrChange>
            </w:pPr>
            <w:r>
              <w:rPr>
                <w:color w:val="000000"/>
              </w:rPr>
              <w:t xml:space="preserve">O gráfico de temperatura deve conter uma animação que vai do 0 até </w:t>
            </w:r>
            <w:r w:rsidR="007C7603">
              <w:rPr>
                <w:color w:val="000000"/>
              </w:rPr>
              <w:t>27</w:t>
            </w:r>
            <w:r w:rsidR="005C7B49">
              <w:rPr>
                <w:color w:val="000000"/>
              </w:rPr>
              <w:t>, gradativamente</w:t>
            </w:r>
            <w:r w:rsidR="00CD34E9">
              <w:rPr>
                <w:color w:val="000000"/>
              </w:rPr>
              <w:t>, passando por todos os números</w:t>
            </w:r>
            <w:r w:rsidR="00D247BD">
              <w:rPr>
                <w:color w:val="000000"/>
              </w:rPr>
              <w:t>;</w:t>
            </w:r>
          </w:p>
          <w:p w14:paraId="0000009E" w14:textId="7F01E806" w:rsidR="0019435A" w:rsidRDefault="00FB7D8C">
            <w:pPr>
              <w:numPr>
                <w:ilvl w:val="0"/>
                <w:numId w:val="5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2"/>
              <w:rPr>
                <w:color w:val="000000"/>
              </w:rPr>
              <w:pPrChange w:id="175" w:author="Microsoft Word" w:date="2024-10-22T16:18:00Z">
                <w:pPr>
                  <w:numPr>
                    <w:numId w:val="15"/>
                  </w:numPr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before="32"/>
                  <w:ind w:left="272" w:hanging="284"/>
                </w:pPr>
              </w:pPrChange>
            </w:pPr>
            <w:r>
              <w:rPr>
                <w:color w:val="000000"/>
              </w:rPr>
              <w:t>Botão “Registrar sintomas” não deverá redirecionar o usuário</w:t>
            </w:r>
            <w:r w:rsidR="00D247BD">
              <w:rPr>
                <w:color w:val="000000"/>
              </w:rPr>
              <w:t>.</w:t>
            </w:r>
          </w:p>
          <w:p w14:paraId="000000A7" w14:textId="77777777" w:rsidR="0019435A" w:rsidRDefault="0019435A">
            <w:pPr>
              <w:spacing w:before="32"/>
            </w:pPr>
          </w:p>
        </w:tc>
      </w:tr>
    </w:tbl>
    <w:p w14:paraId="47516B22" w14:textId="33A102E4" w:rsidR="008B7A91" w:rsidRDefault="008B7A91">
      <w:pPr>
        <w:rPr>
          <w:b/>
          <w:color w:val="003763"/>
          <w:sz w:val="32"/>
          <w:szCs w:val="32"/>
        </w:rPr>
      </w:pPr>
      <w:r>
        <w:rPr>
          <w:color w:val="003763"/>
        </w:rPr>
        <w:br w:type="page"/>
      </w:r>
    </w:p>
    <w:p w14:paraId="000000A8" w14:textId="7F2BB45D" w:rsidR="0019435A" w:rsidRDefault="00FB7D8C" w:rsidP="00803A9E">
      <w:pPr>
        <w:pStyle w:val="Ttulo3"/>
        <w:numPr>
          <w:ilvl w:val="0"/>
          <w:numId w:val="57"/>
        </w:numPr>
        <w:tabs>
          <w:tab w:val="left" w:pos="377"/>
        </w:tabs>
        <w:spacing w:line="259" w:lineRule="auto"/>
        <w:rPr>
          <w:color w:val="003763"/>
        </w:rPr>
      </w:pPr>
      <w:r w:rsidRPr="007C48AA">
        <w:rPr>
          <w:color w:val="003763"/>
        </w:rPr>
        <w:lastRenderedPageBreak/>
        <w:t>Calendário</w:t>
      </w:r>
    </w:p>
    <w:p w14:paraId="000000A9" w14:textId="5ACE250A" w:rsidR="0019435A" w:rsidRDefault="0019435A">
      <w:pPr>
        <w:pBdr>
          <w:top w:val="nil"/>
          <w:left w:val="nil"/>
          <w:bottom w:val="nil"/>
          <w:right w:val="nil"/>
          <w:between w:val="nil"/>
        </w:pBdr>
        <w:spacing w:before="19"/>
        <w:rPr>
          <w:b/>
          <w:color w:val="000000"/>
          <w:sz w:val="20"/>
          <w:szCs w:val="20"/>
        </w:rPr>
      </w:pPr>
    </w:p>
    <w:p w14:paraId="4DE4D2B3" w14:textId="649D827E" w:rsidR="00E92DF2" w:rsidRDefault="00021A00" w:rsidP="00AA12CE">
      <w:pPr>
        <w:pBdr>
          <w:top w:val="nil"/>
          <w:left w:val="nil"/>
          <w:bottom w:val="nil"/>
          <w:right w:val="nil"/>
          <w:between w:val="nil"/>
        </w:pBdr>
        <w:spacing w:line="260" w:lineRule="auto"/>
        <w:ind w:left="51"/>
      </w:pPr>
      <w:r>
        <w:rPr>
          <w:b/>
          <w:color w:val="003763"/>
        </w:rPr>
        <w:t>4.1 Componentes visuais:</w:t>
      </w:r>
    </w:p>
    <w:p w14:paraId="0DF17FC5" w14:textId="134A5134" w:rsidR="00E95FE3" w:rsidRDefault="00E95FE3">
      <w:pPr>
        <w:pBdr>
          <w:top w:val="nil"/>
          <w:left w:val="nil"/>
          <w:bottom w:val="nil"/>
          <w:right w:val="nil"/>
          <w:between w:val="nil"/>
        </w:pBdr>
        <w:tabs>
          <w:tab w:val="left" w:pos="332"/>
        </w:tabs>
        <w:spacing w:before="31"/>
        <w:rPr>
          <w:color w:val="000000"/>
          <w:sz w:val="20"/>
          <w:szCs w:val="20"/>
        </w:rPr>
      </w:pPr>
    </w:p>
    <w:p w14:paraId="04BF5FF1" w14:textId="253F41B9" w:rsidR="00E95FE3" w:rsidRDefault="00E95FE3">
      <w:pPr>
        <w:numPr>
          <w:ilvl w:val="0"/>
          <w:numId w:val="51"/>
        </w:numPr>
        <w:pBdr>
          <w:top w:val="nil"/>
          <w:left w:val="nil"/>
          <w:bottom w:val="nil"/>
          <w:right w:val="nil"/>
          <w:between w:val="nil"/>
        </w:pBdr>
        <w:tabs>
          <w:tab w:val="left" w:pos="330"/>
          <w:tab w:val="left" w:pos="333"/>
        </w:tabs>
        <w:spacing w:before="17" w:line="254" w:lineRule="auto"/>
        <w:ind w:right="3744"/>
        <w:rPr>
          <w:color w:val="000000"/>
        </w:rPr>
        <w:pPrChange w:id="176" w:author="Microsoft Word" w:date="2024-10-22T16:18:00Z">
          <w:pPr>
            <w:numPr>
              <w:numId w:val="11"/>
            </w:num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330"/>
              <w:tab w:val="left" w:pos="333"/>
            </w:tabs>
            <w:spacing w:before="17" w:line="254" w:lineRule="auto"/>
            <w:ind w:left="334" w:right="3744" w:hanging="284"/>
          </w:pPr>
        </w:pPrChange>
      </w:pPr>
      <w:r>
        <w:rPr>
          <w:color w:val="000000"/>
        </w:rPr>
        <w:t>Barra lateral (</w:t>
      </w:r>
      <w:proofErr w:type="spellStart"/>
      <w:r>
        <w:rPr>
          <w:color w:val="000000"/>
        </w:rPr>
        <w:t>sidebar</w:t>
      </w:r>
      <w:proofErr w:type="spellEnd"/>
      <w:r>
        <w:rPr>
          <w:color w:val="000000"/>
        </w:rPr>
        <w:t xml:space="preserve">) com:  </w:t>
      </w:r>
    </w:p>
    <w:p w14:paraId="3CD05CF2" w14:textId="77777777" w:rsidR="00E95FE3" w:rsidRDefault="00E95FE3">
      <w:pPr>
        <w:numPr>
          <w:ilvl w:val="0"/>
          <w:numId w:val="52"/>
        </w:numPr>
        <w:pBdr>
          <w:top w:val="nil"/>
          <w:left w:val="nil"/>
          <w:bottom w:val="nil"/>
          <w:right w:val="nil"/>
          <w:between w:val="nil"/>
        </w:pBdr>
        <w:spacing w:before="17"/>
        <w:rPr>
          <w:color w:val="000000"/>
        </w:rPr>
        <w:pPrChange w:id="177" w:author="Microsoft Word" w:date="2024-10-22T16:18:00Z">
          <w:pPr>
            <w:numPr>
              <w:numId w:val="12"/>
            </w:numPr>
            <w:pBdr>
              <w:top w:val="nil"/>
              <w:left w:val="nil"/>
              <w:bottom w:val="nil"/>
              <w:right w:val="nil"/>
              <w:between w:val="nil"/>
            </w:pBdr>
            <w:spacing w:before="17"/>
            <w:ind w:left="720" w:hanging="360"/>
          </w:pPr>
        </w:pPrChange>
      </w:pPr>
      <w:r>
        <w:rPr>
          <w:color w:val="000000"/>
        </w:rPr>
        <w:t xml:space="preserve">Logo </w:t>
      </w:r>
      <w:proofErr w:type="spellStart"/>
      <w:r>
        <w:rPr>
          <w:color w:val="000000"/>
        </w:rPr>
        <w:t>AgroTech</w:t>
      </w:r>
      <w:proofErr w:type="spellEnd"/>
      <w:r>
        <w:rPr>
          <w:color w:val="000000"/>
        </w:rPr>
        <w:t xml:space="preserve">   </w:t>
      </w:r>
    </w:p>
    <w:p w14:paraId="208A72D4" w14:textId="77777777" w:rsidR="00E95FE3" w:rsidRDefault="00E95FE3">
      <w:pPr>
        <w:numPr>
          <w:ilvl w:val="0"/>
          <w:numId w:val="52"/>
        </w:numPr>
        <w:pBdr>
          <w:top w:val="nil"/>
          <w:left w:val="nil"/>
          <w:bottom w:val="nil"/>
          <w:right w:val="nil"/>
          <w:between w:val="nil"/>
        </w:pBdr>
        <w:spacing w:before="17"/>
        <w:rPr>
          <w:color w:val="000000"/>
        </w:rPr>
        <w:pPrChange w:id="178" w:author="Microsoft Word" w:date="2024-10-22T16:18:00Z">
          <w:pPr>
            <w:numPr>
              <w:numId w:val="12"/>
            </w:numPr>
            <w:pBdr>
              <w:top w:val="nil"/>
              <w:left w:val="nil"/>
              <w:bottom w:val="nil"/>
              <w:right w:val="nil"/>
              <w:between w:val="nil"/>
            </w:pBdr>
            <w:spacing w:before="17"/>
            <w:ind w:left="720" w:hanging="360"/>
          </w:pPr>
        </w:pPrChange>
      </w:pPr>
      <w:r>
        <w:rPr>
          <w:color w:val="000000"/>
        </w:rPr>
        <w:t xml:space="preserve">Nome da Fazenda   </w:t>
      </w:r>
    </w:p>
    <w:p w14:paraId="7A63EA5B" w14:textId="2775F076" w:rsidR="00E95FE3" w:rsidRDefault="00E95FE3">
      <w:pPr>
        <w:numPr>
          <w:ilvl w:val="0"/>
          <w:numId w:val="52"/>
        </w:numPr>
        <w:pBdr>
          <w:top w:val="nil"/>
          <w:left w:val="nil"/>
          <w:bottom w:val="nil"/>
          <w:right w:val="nil"/>
          <w:between w:val="nil"/>
        </w:pBdr>
        <w:spacing w:before="17"/>
        <w:rPr>
          <w:color w:val="000000"/>
        </w:rPr>
        <w:pPrChange w:id="179" w:author="Microsoft Word" w:date="2024-10-22T16:18:00Z">
          <w:pPr>
            <w:numPr>
              <w:numId w:val="12"/>
            </w:numPr>
            <w:pBdr>
              <w:top w:val="nil"/>
              <w:left w:val="nil"/>
              <w:bottom w:val="nil"/>
              <w:right w:val="nil"/>
              <w:between w:val="nil"/>
            </w:pBdr>
            <w:spacing w:before="17"/>
            <w:ind w:left="720" w:hanging="360"/>
          </w:pPr>
        </w:pPrChange>
      </w:pPr>
      <w:r>
        <w:rPr>
          <w:color w:val="000000"/>
        </w:rPr>
        <w:t xml:space="preserve">Opções de menu: Dashboard, Meus Animais, Calendário, Relatórios, Configurações, </w:t>
      </w:r>
      <w:proofErr w:type="gramStart"/>
      <w:r>
        <w:rPr>
          <w:color w:val="000000"/>
        </w:rPr>
        <w:t>Sair</w:t>
      </w:r>
      <w:proofErr w:type="gramEnd"/>
      <w:r>
        <w:rPr>
          <w:color w:val="000000"/>
        </w:rPr>
        <w:t xml:space="preserve">  </w:t>
      </w:r>
    </w:p>
    <w:p w14:paraId="66229FDD" w14:textId="5A533BCE" w:rsidR="00E95FE3" w:rsidRDefault="00E95FE3">
      <w:pPr>
        <w:numPr>
          <w:ilvl w:val="0"/>
          <w:numId w:val="51"/>
        </w:numPr>
        <w:pBdr>
          <w:top w:val="nil"/>
          <w:left w:val="nil"/>
          <w:bottom w:val="nil"/>
          <w:right w:val="nil"/>
          <w:between w:val="nil"/>
        </w:pBdr>
        <w:spacing w:before="17" w:line="259" w:lineRule="auto"/>
        <w:rPr>
          <w:color w:val="000000"/>
        </w:rPr>
        <w:pPrChange w:id="180" w:author="Microsoft Word" w:date="2024-10-22T16:18:00Z">
          <w:pPr>
            <w:numPr>
              <w:numId w:val="11"/>
            </w:numPr>
            <w:pBdr>
              <w:top w:val="nil"/>
              <w:left w:val="nil"/>
              <w:bottom w:val="nil"/>
              <w:right w:val="nil"/>
              <w:between w:val="nil"/>
            </w:pBdr>
            <w:spacing w:before="17" w:line="259" w:lineRule="auto"/>
            <w:ind w:left="334" w:hanging="284"/>
          </w:pPr>
        </w:pPrChange>
      </w:pPr>
      <w:r>
        <w:rPr>
          <w:color w:val="000000"/>
        </w:rPr>
        <w:t>Calendário do mês</w:t>
      </w:r>
      <w:r w:rsidR="00341669">
        <w:rPr>
          <w:color w:val="000000"/>
        </w:rPr>
        <w:t xml:space="preserve"> de </w:t>
      </w:r>
      <w:r w:rsidR="00326D49">
        <w:rPr>
          <w:color w:val="000000"/>
        </w:rPr>
        <w:t>outubro/2024</w:t>
      </w:r>
    </w:p>
    <w:p w14:paraId="595BD666" w14:textId="1267E2F2" w:rsidR="00E95FE3" w:rsidRDefault="00E95FE3">
      <w:pPr>
        <w:numPr>
          <w:ilvl w:val="0"/>
          <w:numId w:val="51"/>
        </w:numPr>
        <w:pBdr>
          <w:top w:val="nil"/>
          <w:left w:val="nil"/>
          <w:bottom w:val="nil"/>
          <w:right w:val="nil"/>
          <w:between w:val="nil"/>
        </w:pBdr>
        <w:spacing w:before="17"/>
        <w:rPr>
          <w:color w:val="000000"/>
        </w:rPr>
        <w:pPrChange w:id="181" w:author="Microsoft Word" w:date="2024-10-22T16:18:00Z">
          <w:pPr>
            <w:numPr>
              <w:numId w:val="11"/>
            </w:numPr>
            <w:pBdr>
              <w:top w:val="nil"/>
              <w:left w:val="nil"/>
              <w:bottom w:val="nil"/>
              <w:right w:val="nil"/>
              <w:between w:val="nil"/>
            </w:pBdr>
            <w:spacing w:before="17"/>
            <w:ind w:left="334" w:hanging="284"/>
          </w:pPr>
        </w:pPrChange>
      </w:pPr>
      <w:r>
        <w:rPr>
          <w:color w:val="000000"/>
        </w:rPr>
        <w:t>Eventos marcados no calendário (mínimo de 5 eventos)</w:t>
      </w:r>
    </w:p>
    <w:p w14:paraId="333CDD39" w14:textId="6E51BEA4" w:rsidR="00E95FE3" w:rsidRDefault="00E95FE3">
      <w:pPr>
        <w:numPr>
          <w:ilvl w:val="0"/>
          <w:numId w:val="51"/>
        </w:numPr>
        <w:pBdr>
          <w:top w:val="nil"/>
          <w:left w:val="nil"/>
          <w:bottom w:val="nil"/>
          <w:right w:val="nil"/>
          <w:between w:val="nil"/>
        </w:pBdr>
        <w:spacing w:before="17"/>
        <w:rPr>
          <w:color w:val="000000"/>
        </w:rPr>
        <w:pPrChange w:id="182" w:author="Microsoft Word" w:date="2024-10-22T16:18:00Z">
          <w:pPr>
            <w:numPr>
              <w:numId w:val="11"/>
            </w:numPr>
            <w:pBdr>
              <w:top w:val="nil"/>
              <w:left w:val="nil"/>
              <w:bottom w:val="nil"/>
              <w:right w:val="nil"/>
              <w:between w:val="nil"/>
            </w:pBdr>
            <w:spacing w:before="17"/>
            <w:ind w:left="334" w:hanging="284"/>
          </w:pPr>
        </w:pPrChange>
      </w:pPr>
      <w:r>
        <w:rPr>
          <w:color w:val="000000"/>
        </w:rPr>
        <w:t xml:space="preserve">Lista de cards de eventos do dia selecionado (título, </w:t>
      </w:r>
      <w:r w:rsidR="00983947">
        <w:rPr>
          <w:color w:val="000000"/>
        </w:rPr>
        <w:t>descrição</w:t>
      </w:r>
      <w:r>
        <w:rPr>
          <w:color w:val="000000"/>
        </w:rPr>
        <w:t>)</w:t>
      </w:r>
    </w:p>
    <w:p w14:paraId="40FFA933" w14:textId="09A40ABF" w:rsidR="00E95FE3" w:rsidRDefault="00046F92">
      <w:pPr>
        <w:numPr>
          <w:ilvl w:val="0"/>
          <w:numId w:val="51"/>
        </w:numPr>
        <w:pBdr>
          <w:top w:val="nil"/>
          <w:left w:val="nil"/>
          <w:bottom w:val="nil"/>
          <w:right w:val="nil"/>
          <w:between w:val="nil"/>
        </w:pBdr>
        <w:spacing w:before="17"/>
        <w:rPr>
          <w:color w:val="000000"/>
        </w:rPr>
      </w:pPr>
      <w:r>
        <w:rPr>
          <w:noProof/>
        </w:rPr>
        <w:drawing>
          <wp:anchor distT="0" distB="0" distL="114300" distR="114300" simplePos="0" relativeHeight="251658251" behindDoc="1" locked="0" layoutInCell="1" allowOverlap="1" wp14:anchorId="74BB32E6" wp14:editId="2C7D3BB8">
            <wp:simplePos x="0" y="0"/>
            <wp:positionH relativeFrom="column">
              <wp:posOffset>-57785</wp:posOffset>
            </wp:positionH>
            <wp:positionV relativeFrom="paragraph">
              <wp:posOffset>283845</wp:posOffset>
            </wp:positionV>
            <wp:extent cx="3133725" cy="2244090"/>
            <wp:effectExtent l="0" t="0" r="9525" b="3810"/>
            <wp:wrapTight wrapText="bothSides">
              <wp:wrapPolygon edited="0">
                <wp:start x="0" y="0"/>
                <wp:lineTo x="0" y="21453"/>
                <wp:lineTo x="21534" y="21453"/>
                <wp:lineTo x="21534" y="0"/>
                <wp:lineTo x="0" y="0"/>
              </wp:wrapPolygon>
            </wp:wrapTight>
            <wp:docPr id="25" name="image13.png" descr="Diagrama&#10;&#10;Descrição gerada automa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13.png" descr="Diagrama&#10;&#10;Descrição gerada automaticamente"/>
                    <pic:cNvPicPr preferRelativeResize="0"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3725" cy="22440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sz w:val="18"/>
          <w:szCs w:val="18"/>
        </w:rPr>
        <w:drawing>
          <wp:anchor distT="0" distB="0" distL="114300" distR="114300" simplePos="0" relativeHeight="251658252" behindDoc="0" locked="0" layoutInCell="1" allowOverlap="1" wp14:anchorId="72BFEFB2" wp14:editId="730E5E4F">
            <wp:simplePos x="0" y="0"/>
            <wp:positionH relativeFrom="column">
              <wp:posOffset>3181350</wp:posOffset>
            </wp:positionH>
            <wp:positionV relativeFrom="paragraph">
              <wp:posOffset>286385</wp:posOffset>
            </wp:positionV>
            <wp:extent cx="3109595" cy="2244090"/>
            <wp:effectExtent l="0" t="0" r="0" b="3810"/>
            <wp:wrapTopAndBottom/>
            <wp:docPr id="23" name="image17.png" descr="Interface gráfica do usuário, Diagrama&#10;&#10;Descrição gerada automa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17.png" descr="Interface gráfica do usuário, Diagrama&#10;&#10;Descrição gerada automaticamente"/>
                    <pic:cNvPicPr preferRelativeResize="0"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9595" cy="22440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95FE3">
        <w:rPr>
          <w:color w:val="000000"/>
        </w:rPr>
        <w:t xml:space="preserve">Botão "Adicionar Evento" </w:t>
      </w:r>
    </w:p>
    <w:p w14:paraId="2B0AED09" w14:textId="749FBBA6" w:rsidR="00E95FE3" w:rsidRDefault="00E95FE3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b/>
          <w:color w:val="000000"/>
        </w:rPr>
      </w:pPr>
    </w:p>
    <w:p w14:paraId="5D342E23" w14:textId="19E7D373" w:rsidR="00E95FE3" w:rsidRDefault="00E95FE3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b/>
          <w:color w:val="000000"/>
        </w:rPr>
      </w:pPr>
      <w:r>
        <w:rPr>
          <w:b/>
          <w:color w:val="003763"/>
        </w:rPr>
        <w:t>4.2 Requisitos de design:</w:t>
      </w:r>
    </w:p>
    <w:p w14:paraId="35DAD393" w14:textId="45D9D808" w:rsidR="00E95FE3" w:rsidRDefault="00E95FE3">
      <w:pPr>
        <w:pBdr>
          <w:top w:val="nil"/>
          <w:left w:val="nil"/>
          <w:bottom w:val="nil"/>
          <w:right w:val="nil"/>
          <w:between w:val="nil"/>
        </w:pBdr>
        <w:tabs>
          <w:tab w:val="left" w:pos="332"/>
        </w:tabs>
        <w:spacing w:before="31"/>
        <w:ind w:left="332"/>
        <w:rPr>
          <w:color w:val="000000"/>
          <w:sz w:val="20"/>
          <w:szCs w:val="20"/>
        </w:rPr>
      </w:pPr>
    </w:p>
    <w:p w14:paraId="18D531F6" w14:textId="3629C81C" w:rsidR="00E95FE3" w:rsidRDefault="00E95FE3">
      <w:pPr>
        <w:numPr>
          <w:ilvl w:val="0"/>
          <w:numId w:val="48"/>
        </w:numPr>
        <w:pBdr>
          <w:top w:val="nil"/>
          <w:left w:val="nil"/>
          <w:bottom w:val="nil"/>
          <w:right w:val="nil"/>
          <w:between w:val="nil"/>
        </w:pBdr>
        <w:spacing w:before="31"/>
        <w:rPr>
          <w:color w:val="000000"/>
        </w:rPr>
        <w:pPrChange w:id="183" w:author="Microsoft Word" w:date="2024-10-22T16:18:00Z">
          <w:pPr>
            <w:numPr>
              <w:numId w:val="8"/>
            </w:numPr>
            <w:pBdr>
              <w:top w:val="nil"/>
              <w:left w:val="nil"/>
              <w:bottom w:val="nil"/>
              <w:right w:val="nil"/>
              <w:between w:val="nil"/>
            </w:pBdr>
            <w:spacing w:before="31"/>
            <w:ind w:left="334" w:hanging="284"/>
          </w:pPr>
        </w:pPrChange>
      </w:pPr>
      <w:r>
        <w:rPr>
          <w:color w:val="000000"/>
        </w:rPr>
        <w:t xml:space="preserve">Deverá ser possível clicar nos dias marcados no calendário. </w:t>
      </w:r>
    </w:p>
    <w:p w14:paraId="45EA705A" w14:textId="66543B1D" w:rsidR="00E95FE3" w:rsidRDefault="00E95FE3">
      <w:pPr>
        <w:numPr>
          <w:ilvl w:val="0"/>
          <w:numId w:val="48"/>
        </w:numPr>
        <w:pBdr>
          <w:top w:val="nil"/>
          <w:left w:val="nil"/>
          <w:bottom w:val="nil"/>
          <w:right w:val="nil"/>
          <w:between w:val="nil"/>
        </w:pBdr>
        <w:spacing w:before="31"/>
        <w:rPr>
          <w:color w:val="000000"/>
        </w:rPr>
        <w:pPrChange w:id="184" w:author="Microsoft Word" w:date="2024-10-22T16:18:00Z">
          <w:pPr>
            <w:numPr>
              <w:numId w:val="8"/>
            </w:numPr>
            <w:pBdr>
              <w:top w:val="nil"/>
              <w:left w:val="nil"/>
              <w:bottom w:val="nil"/>
              <w:right w:val="nil"/>
              <w:between w:val="nil"/>
            </w:pBdr>
            <w:spacing w:before="31"/>
            <w:ind w:left="334" w:hanging="284"/>
          </w:pPr>
        </w:pPrChange>
      </w:pPr>
      <w:r>
        <w:rPr>
          <w:color w:val="000000"/>
        </w:rPr>
        <w:t xml:space="preserve">Ao clicar em um dia marcado, </w:t>
      </w:r>
      <w:r w:rsidR="0009280D">
        <w:rPr>
          <w:color w:val="000000"/>
        </w:rPr>
        <w:t xml:space="preserve">deve </w:t>
      </w:r>
      <w:r>
        <w:rPr>
          <w:color w:val="000000"/>
        </w:rPr>
        <w:t>exibir a lista de eventos.</w:t>
      </w:r>
    </w:p>
    <w:p w14:paraId="4DE4F932" w14:textId="2A5282E7" w:rsidR="00E95FE3" w:rsidRDefault="00E95FE3">
      <w:pPr>
        <w:numPr>
          <w:ilvl w:val="0"/>
          <w:numId w:val="48"/>
        </w:numPr>
        <w:pBdr>
          <w:top w:val="nil"/>
          <w:left w:val="nil"/>
          <w:bottom w:val="nil"/>
          <w:right w:val="nil"/>
          <w:between w:val="nil"/>
        </w:pBdr>
        <w:spacing w:before="17"/>
        <w:rPr>
          <w:color w:val="000000"/>
        </w:rPr>
      </w:pPr>
      <w:r>
        <w:rPr>
          <w:color w:val="000000"/>
        </w:rPr>
        <w:t xml:space="preserve">Ao clicar em um card na lista de eventos, </w:t>
      </w:r>
      <w:r w:rsidR="00AD3D45">
        <w:rPr>
          <w:color w:val="000000"/>
        </w:rPr>
        <w:t xml:space="preserve">deve </w:t>
      </w:r>
      <w:r>
        <w:rPr>
          <w:color w:val="000000"/>
        </w:rPr>
        <w:t>exibir os detalhes do evento em um modal (título, data, hora, descrição).</w:t>
      </w:r>
    </w:p>
    <w:p w14:paraId="031F3CA5" w14:textId="64D5FF14" w:rsidR="00B74F83" w:rsidRDefault="00B74F83" w:rsidP="00B74F83">
      <w:pPr>
        <w:pBdr>
          <w:top w:val="nil"/>
          <w:left w:val="nil"/>
          <w:bottom w:val="nil"/>
          <w:right w:val="nil"/>
          <w:between w:val="nil"/>
        </w:pBdr>
        <w:spacing w:before="17"/>
        <w:ind w:left="334"/>
        <w:rPr>
          <w:color w:val="000000"/>
        </w:rPr>
      </w:pPr>
    </w:p>
    <w:p w14:paraId="6438DE76" w14:textId="0CCEBFD8" w:rsidR="00461D13" w:rsidRDefault="00461D13">
      <w:pPr>
        <w:rPr>
          <w:color w:val="000000"/>
        </w:rPr>
      </w:pPr>
      <w:r>
        <w:rPr>
          <w:color w:val="000000"/>
        </w:rPr>
        <w:br w:type="page"/>
      </w:r>
    </w:p>
    <w:p w14:paraId="000000BE" w14:textId="2003BAF8" w:rsidR="0019435A" w:rsidRDefault="00FB7D8C">
      <w:pPr>
        <w:pStyle w:val="Ttulo3"/>
        <w:numPr>
          <w:ilvl w:val="0"/>
          <w:numId w:val="57"/>
        </w:numPr>
        <w:tabs>
          <w:tab w:val="left" w:pos="377"/>
        </w:tabs>
        <w:spacing w:line="259" w:lineRule="auto"/>
        <w:pPrChange w:id="185" w:author="Microsoft Word" w:date="2024-10-22T16:18:00Z">
          <w:pPr>
            <w:pStyle w:val="Ttulo3"/>
            <w:numPr>
              <w:numId w:val="23"/>
            </w:numPr>
            <w:tabs>
              <w:tab w:val="left" w:pos="377"/>
            </w:tabs>
            <w:spacing w:line="259" w:lineRule="auto"/>
            <w:ind w:left="379" w:hanging="267"/>
          </w:pPr>
        </w:pPrChange>
      </w:pPr>
      <w:r>
        <w:rPr>
          <w:color w:val="003763"/>
        </w:rPr>
        <w:lastRenderedPageBreak/>
        <w:t>Registrar evento</w:t>
      </w:r>
    </w:p>
    <w:p w14:paraId="000000BF" w14:textId="77777777" w:rsidR="0019435A" w:rsidRDefault="0019435A">
      <w:pPr>
        <w:pBdr>
          <w:top w:val="nil"/>
          <w:left w:val="nil"/>
          <w:bottom w:val="nil"/>
          <w:right w:val="nil"/>
          <w:between w:val="nil"/>
        </w:pBdr>
        <w:spacing w:before="19" w:line="220" w:lineRule="auto"/>
        <w:rPr>
          <w:b/>
          <w:color w:val="000000"/>
          <w:sz w:val="20"/>
          <w:szCs w:val="20"/>
        </w:rPr>
      </w:pPr>
    </w:p>
    <w:tbl>
      <w:tblPr>
        <w:tblW w:w="9659" w:type="dxa"/>
        <w:tblInd w:w="177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  <w:tblPrChange w:id="186" w:author="Microsoft Word" w:date="2024-10-22T16:18:00Z">
          <w:tblPr>
            <w:tblStyle w:val="a4"/>
            <w:tblW w:w="9659" w:type="dxa"/>
            <w:tblInd w:w="177" w:type="dxa"/>
            <w:tblLayout w:type="fixed"/>
            <w:tblLook w:val="0000" w:firstRow="0" w:lastRow="0" w:firstColumn="0" w:lastColumn="0" w:noHBand="0" w:noVBand="0"/>
          </w:tblPr>
        </w:tblPrChange>
      </w:tblPr>
      <w:tblGrid>
        <w:gridCol w:w="9659"/>
        <w:tblGridChange w:id="187">
          <w:tblGrid>
            <w:gridCol w:w="9659"/>
          </w:tblGrid>
        </w:tblGridChange>
      </w:tblGrid>
      <w:tr w:rsidR="0019435A" w14:paraId="456D5D78" w14:textId="77777777">
        <w:trPr>
          <w:trHeight w:val="286"/>
          <w:trPrChange w:id="188" w:author="Microsoft Word" w:date="2024-10-22T16:18:00Z">
            <w:trPr>
              <w:trHeight w:val="286"/>
            </w:trPr>
          </w:trPrChange>
        </w:trPr>
        <w:tc>
          <w:tcPr>
            <w:tcW w:w="9659" w:type="dxa"/>
            <w:tcPrChange w:id="189" w:author="Microsoft Word" w:date="2024-10-22T16:18:00Z">
              <w:tcPr>
                <w:tcW w:w="9659" w:type="dxa"/>
              </w:tcPr>
            </w:tcPrChange>
          </w:tcPr>
          <w:p w14:paraId="000000C0" w14:textId="77777777" w:rsidR="0019435A" w:rsidRDefault="00FB7D8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0" w:lineRule="auto"/>
              <w:ind w:left="51"/>
              <w:rPr>
                <w:b/>
                <w:color w:val="000000"/>
              </w:rPr>
            </w:pPr>
            <w:r>
              <w:rPr>
                <w:b/>
                <w:color w:val="003763"/>
              </w:rPr>
              <w:t>5.1 Componentes visuais:</w:t>
            </w:r>
          </w:p>
        </w:tc>
      </w:tr>
      <w:tr w:rsidR="0019435A" w14:paraId="0FA78DE0" w14:textId="77777777" w:rsidTr="005A7F89">
        <w:trPr>
          <w:trHeight w:val="9833"/>
          <w:trPrChange w:id="190" w:author="Microsoft Word" w:date="2024-10-22T16:18:00Z">
            <w:trPr>
              <w:trHeight w:val="4017"/>
            </w:trPr>
          </w:trPrChange>
        </w:trPr>
        <w:tc>
          <w:tcPr>
            <w:tcW w:w="9659" w:type="dxa"/>
            <w:tcPrChange w:id="191" w:author="Microsoft Word" w:date="2024-10-22T16:18:00Z">
              <w:tcPr>
                <w:tcW w:w="9659" w:type="dxa"/>
              </w:tcPr>
            </w:tcPrChange>
          </w:tcPr>
          <w:p w14:paraId="000000C1" w14:textId="2A48E0C8" w:rsidR="0019435A" w:rsidRDefault="0019435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332"/>
              </w:tabs>
              <w:spacing w:before="31"/>
              <w:rPr>
                <w:color w:val="000000"/>
                <w:sz w:val="20"/>
                <w:szCs w:val="20"/>
              </w:rPr>
            </w:pPr>
          </w:p>
          <w:p w14:paraId="000000C2" w14:textId="163253F9" w:rsidR="0019435A" w:rsidRDefault="00FB7D8C">
            <w:pPr>
              <w:numPr>
                <w:ilvl w:val="0"/>
                <w:numId w:val="5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332"/>
              </w:tabs>
              <w:spacing w:before="31" w:line="254" w:lineRule="auto"/>
              <w:rPr>
                <w:color w:val="000000"/>
              </w:rPr>
              <w:pPrChange w:id="192" w:author="Microsoft Word" w:date="2024-10-22T16:18:00Z">
                <w:pPr>
                  <w:numPr>
                    <w:numId w:val="19"/>
                  </w:numPr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tabs>
                    <w:tab w:val="left" w:pos="332"/>
                  </w:tabs>
                  <w:spacing w:before="31" w:line="254" w:lineRule="auto"/>
                  <w:ind w:left="334" w:hanging="284"/>
                </w:pPr>
              </w:pPrChange>
            </w:pPr>
            <w:r>
              <w:rPr>
                <w:color w:val="000000"/>
              </w:rPr>
              <w:t>Barra lateral (</w:t>
            </w:r>
            <w:proofErr w:type="spellStart"/>
            <w:r>
              <w:rPr>
                <w:color w:val="000000"/>
              </w:rPr>
              <w:t>sidebar</w:t>
            </w:r>
            <w:proofErr w:type="spellEnd"/>
            <w:r>
              <w:rPr>
                <w:color w:val="000000"/>
              </w:rPr>
              <w:t xml:space="preserve">) com:  </w:t>
            </w:r>
          </w:p>
          <w:p w14:paraId="000000C3" w14:textId="204DBA5F" w:rsidR="0019435A" w:rsidRDefault="00FB7D8C">
            <w:pPr>
              <w:numPr>
                <w:ilvl w:val="0"/>
                <w:numId w:val="4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7"/>
              <w:rPr>
                <w:color w:val="000000"/>
              </w:rPr>
              <w:pPrChange w:id="193" w:author="Microsoft Word" w:date="2024-10-22T16:18:00Z">
                <w:pPr>
                  <w:numPr>
                    <w:numId w:val="9"/>
                  </w:numPr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before="17"/>
                  <w:ind w:left="720" w:hanging="360"/>
                </w:pPr>
              </w:pPrChange>
            </w:pPr>
            <w:r>
              <w:rPr>
                <w:color w:val="000000"/>
              </w:rPr>
              <w:t xml:space="preserve">Logo </w:t>
            </w:r>
            <w:proofErr w:type="spellStart"/>
            <w:r>
              <w:rPr>
                <w:color w:val="000000"/>
              </w:rPr>
              <w:t>AgroTech</w:t>
            </w:r>
            <w:proofErr w:type="spellEnd"/>
            <w:r>
              <w:rPr>
                <w:color w:val="000000"/>
              </w:rPr>
              <w:t xml:space="preserve">   </w:t>
            </w:r>
          </w:p>
          <w:p w14:paraId="000000C4" w14:textId="3E98BF1A" w:rsidR="0019435A" w:rsidRDefault="00FB7D8C">
            <w:pPr>
              <w:numPr>
                <w:ilvl w:val="0"/>
                <w:numId w:val="4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7"/>
              <w:rPr>
                <w:color w:val="000000"/>
              </w:rPr>
              <w:pPrChange w:id="194" w:author="Microsoft Word" w:date="2024-10-22T16:18:00Z">
                <w:pPr>
                  <w:numPr>
                    <w:numId w:val="9"/>
                  </w:numPr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before="17"/>
                  <w:ind w:left="720" w:hanging="360"/>
                </w:pPr>
              </w:pPrChange>
            </w:pPr>
            <w:r>
              <w:rPr>
                <w:color w:val="000000"/>
              </w:rPr>
              <w:t xml:space="preserve">Nome da Fazenda   </w:t>
            </w:r>
          </w:p>
          <w:p w14:paraId="000000C5" w14:textId="66C8C23A" w:rsidR="0019435A" w:rsidRDefault="00FB7D8C">
            <w:pPr>
              <w:numPr>
                <w:ilvl w:val="0"/>
                <w:numId w:val="4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7"/>
              <w:rPr>
                <w:color w:val="000000"/>
              </w:rPr>
              <w:pPrChange w:id="195" w:author="Microsoft Word" w:date="2024-10-22T16:18:00Z">
                <w:pPr>
                  <w:numPr>
                    <w:numId w:val="9"/>
                  </w:numPr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before="17"/>
                  <w:ind w:left="720" w:hanging="360"/>
                </w:pPr>
              </w:pPrChange>
            </w:pPr>
            <w:r>
              <w:rPr>
                <w:color w:val="000000"/>
              </w:rPr>
              <w:t xml:space="preserve">Opções de menu: Dashboard, Meus Animais, Calendário, Relatórios, Configurações, </w:t>
            </w:r>
            <w:proofErr w:type="gramStart"/>
            <w:r>
              <w:rPr>
                <w:color w:val="000000"/>
              </w:rPr>
              <w:t>Sair</w:t>
            </w:r>
            <w:proofErr w:type="gramEnd"/>
            <w:r>
              <w:rPr>
                <w:color w:val="000000"/>
              </w:rPr>
              <w:t xml:space="preserve">  </w:t>
            </w:r>
          </w:p>
          <w:p w14:paraId="000000C6" w14:textId="5543B916" w:rsidR="0019435A" w:rsidRDefault="00FB7D8C">
            <w:pPr>
              <w:numPr>
                <w:ilvl w:val="0"/>
                <w:numId w:val="5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7"/>
              <w:rPr>
                <w:color w:val="000000"/>
              </w:rPr>
              <w:pPrChange w:id="196" w:author="Microsoft Word" w:date="2024-10-22T16:18:00Z">
                <w:pPr>
                  <w:numPr>
                    <w:numId w:val="19"/>
                  </w:numPr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before="17"/>
                  <w:ind w:left="334" w:hanging="284"/>
                </w:pPr>
              </w:pPrChange>
            </w:pPr>
            <w:r>
              <w:rPr>
                <w:color w:val="000000"/>
              </w:rPr>
              <w:t>Campos para inserção do título do evento</w:t>
            </w:r>
          </w:p>
          <w:p w14:paraId="000000C7" w14:textId="25B161D5" w:rsidR="0019435A" w:rsidRDefault="00FB7D8C">
            <w:pPr>
              <w:numPr>
                <w:ilvl w:val="0"/>
                <w:numId w:val="5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7"/>
              <w:rPr>
                <w:color w:val="000000"/>
              </w:rPr>
              <w:pPrChange w:id="197" w:author="Microsoft Word" w:date="2024-10-22T16:18:00Z">
                <w:pPr>
                  <w:numPr>
                    <w:numId w:val="19"/>
                  </w:numPr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before="17"/>
                  <w:ind w:left="334" w:hanging="284"/>
                </w:pPr>
              </w:pPrChange>
            </w:pPr>
            <w:r>
              <w:rPr>
                <w:color w:val="000000"/>
              </w:rPr>
              <w:t>Seleção do tipo de evento (</w:t>
            </w:r>
            <w:proofErr w:type="spellStart"/>
            <w:r>
              <w:rPr>
                <w:color w:val="000000"/>
              </w:rPr>
              <w:t>dropdown</w:t>
            </w:r>
            <w:proofErr w:type="spellEnd"/>
            <w:r>
              <w:rPr>
                <w:color w:val="000000"/>
              </w:rPr>
              <w:t xml:space="preserve"> com opções: vacinação, pesagem, inseminação.)</w:t>
            </w:r>
          </w:p>
          <w:p w14:paraId="000000C8" w14:textId="240FB970" w:rsidR="0019435A" w:rsidRDefault="00FB7D8C">
            <w:pPr>
              <w:numPr>
                <w:ilvl w:val="0"/>
                <w:numId w:val="5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7"/>
              <w:rPr>
                <w:color w:val="000000"/>
              </w:rPr>
              <w:pPrChange w:id="198" w:author="Microsoft Word" w:date="2024-10-22T16:18:00Z">
                <w:pPr>
                  <w:numPr>
                    <w:numId w:val="19"/>
                  </w:numPr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before="17"/>
                  <w:ind w:left="334" w:hanging="284"/>
                </w:pPr>
              </w:pPrChange>
            </w:pPr>
            <w:r>
              <w:rPr>
                <w:color w:val="000000"/>
              </w:rPr>
              <w:t>Seleção dos animais envolvidos (</w:t>
            </w:r>
            <w:proofErr w:type="spellStart"/>
            <w:r>
              <w:rPr>
                <w:color w:val="000000"/>
              </w:rPr>
              <w:t>dropdown</w:t>
            </w:r>
            <w:proofErr w:type="spellEnd"/>
            <w:r>
              <w:rPr>
                <w:color w:val="000000"/>
              </w:rPr>
              <w:t xml:space="preserve"> com: porcos, vacas, bois e galinhas)</w:t>
            </w:r>
          </w:p>
          <w:p w14:paraId="000000C9" w14:textId="5637C3C7" w:rsidR="0019435A" w:rsidRDefault="00FB7D8C">
            <w:pPr>
              <w:numPr>
                <w:ilvl w:val="0"/>
                <w:numId w:val="5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7"/>
              <w:rPr>
                <w:color w:val="000000"/>
              </w:rPr>
              <w:pPrChange w:id="199" w:author="Microsoft Word" w:date="2024-10-22T16:18:00Z">
                <w:pPr>
                  <w:numPr>
                    <w:numId w:val="19"/>
                  </w:numPr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before="17"/>
                  <w:ind w:left="334" w:hanging="284"/>
                </w:pPr>
              </w:pPrChange>
            </w:pPr>
            <w:r>
              <w:rPr>
                <w:color w:val="000000"/>
              </w:rPr>
              <w:t>Botão "Salvar Evento"</w:t>
            </w:r>
          </w:p>
          <w:p w14:paraId="000000CA" w14:textId="1835223A" w:rsidR="0019435A" w:rsidRDefault="0019435A">
            <w:pPr>
              <w:spacing w:before="17" w:line="254" w:lineRule="auto"/>
            </w:pPr>
          </w:p>
          <w:p w14:paraId="7C9A5D3B" w14:textId="3ED01565" w:rsidR="00046F92" w:rsidRDefault="00046F9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0" w:lineRule="auto"/>
              <w:ind w:left="51"/>
              <w:rPr>
                <w:b/>
                <w:color w:val="003763"/>
              </w:rPr>
            </w:pPr>
            <w:r>
              <w:rPr>
                <w:noProof/>
              </w:rPr>
              <w:drawing>
                <wp:anchor distT="114300" distB="114300" distL="114300" distR="114300" simplePos="0" relativeHeight="251658243" behindDoc="0" locked="0" layoutInCell="1" hidden="0" allowOverlap="1" wp14:anchorId="760455E5" wp14:editId="52E82822">
                  <wp:simplePos x="0" y="0"/>
                  <wp:positionH relativeFrom="column">
                    <wp:posOffset>30480</wp:posOffset>
                  </wp:positionH>
                  <wp:positionV relativeFrom="paragraph">
                    <wp:posOffset>5715</wp:posOffset>
                  </wp:positionV>
                  <wp:extent cx="4800600" cy="3343275"/>
                  <wp:effectExtent l="0" t="0" r="0" b="9525"/>
                  <wp:wrapThrough wrapText="bothSides">
                    <wp:wrapPolygon edited="0">
                      <wp:start x="0" y="0"/>
                      <wp:lineTo x="0" y="21538"/>
                      <wp:lineTo x="21514" y="21538"/>
                      <wp:lineTo x="21514" y="0"/>
                      <wp:lineTo x="0" y="0"/>
                    </wp:wrapPolygon>
                  </wp:wrapThrough>
                  <wp:docPr id="13" name="image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00600" cy="334327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5FF9D207" w14:textId="265AF196" w:rsidR="00046F92" w:rsidRDefault="00046F9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0" w:lineRule="auto"/>
              <w:ind w:left="51"/>
              <w:rPr>
                <w:b/>
                <w:color w:val="003763"/>
              </w:rPr>
            </w:pPr>
          </w:p>
          <w:p w14:paraId="7AF174F3" w14:textId="53867A96" w:rsidR="00046F92" w:rsidRDefault="00046F9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0" w:lineRule="auto"/>
              <w:ind w:left="51"/>
              <w:rPr>
                <w:b/>
                <w:color w:val="003763"/>
              </w:rPr>
            </w:pPr>
          </w:p>
          <w:p w14:paraId="24F059EC" w14:textId="40FC85DC" w:rsidR="00046F92" w:rsidRDefault="00046F9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0" w:lineRule="auto"/>
              <w:ind w:left="51"/>
              <w:rPr>
                <w:b/>
                <w:color w:val="003763"/>
              </w:rPr>
            </w:pPr>
          </w:p>
          <w:p w14:paraId="7A86F43D" w14:textId="77777777" w:rsidR="00046F92" w:rsidRDefault="00046F9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0" w:lineRule="auto"/>
              <w:ind w:left="51"/>
              <w:rPr>
                <w:b/>
                <w:color w:val="003763"/>
              </w:rPr>
            </w:pPr>
          </w:p>
          <w:p w14:paraId="1CE2519B" w14:textId="77777777" w:rsidR="00046F92" w:rsidRDefault="00046F9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0" w:lineRule="auto"/>
              <w:ind w:left="51"/>
              <w:rPr>
                <w:b/>
                <w:color w:val="003763"/>
              </w:rPr>
            </w:pPr>
          </w:p>
          <w:p w14:paraId="033D10A5" w14:textId="77777777" w:rsidR="00046F92" w:rsidRDefault="00046F9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0" w:lineRule="auto"/>
              <w:ind w:left="51"/>
              <w:rPr>
                <w:b/>
                <w:color w:val="003763"/>
              </w:rPr>
            </w:pPr>
          </w:p>
          <w:p w14:paraId="18094800" w14:textId="77777777" w:rsidR="00046F92" w:rsidRDefault="00046F9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0" w:lineRule="auto"/>
              <w:ind w:left="51"/>
              <w:rPr>
                <w:b/>
                <w:color w:val="003763"/>
              </w:rPr>
            </w:pPr>
          </w:p>
          <w:p w14:paraId="46D03A2D" w14:textId="77777777" w:rsidR="00046F92" w:rsidRDefault="00046F9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0" w:lineRule="auto"/>
              <w:ind w:left="51"/>
              <w:rPr>
                <w:b/>
                <w:color w:val="003763"/>
              </w:rPr>
            </w:pPr>
          </w:p>
          <w:p w14:paraId="69002EAA" w14:textId="77777777" w:rsidR="00046F92" w:rsidRDefault="00046F9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0" w:lineRule="auto"/>
              <w:ind w:left="51"/>
              <w:rPr>
                <w:b/>
                <w:color w:val="003763"/>
              </w:rPr>
            </w:pPr>
          </w:p>
          <w:p w14:paraId="2131E11B" w14:textId="77777777" w:rsidR="00046F92" w:rsidRDefault="00046F9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0" w:lineRule="auto"/>
              <w:ind w:left="51"/>
              <w:rPr>
                <w:b/>
                <w:color w:val="003763"/>
              </w:rPr>
            </w:pPr>
          </w:p>
          <w:p w14:paraId="30887A47" w14:textId="77777777" w:rsidR="00046F92" w:rsidRDefault="00046F9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0" w:lineRule="auto"/>
              <w:ind w:left="51"/>
              <w:rPr>
                <w:b/>
                <w:color w:val="003763"/>
              </w:rPr>
            </w:pPr>
          </w:p>
          <w:p w14:paraId="4F44F040" w14:textId="77777777" w:rsidR="00046F92" w:rsidRDefault="00046F9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0" w:lineRule="auto"/>
              <w:ind w:left="51"/>
              <w:rPr>
                <w:b/>
                <w:color w:val="003763"/>
              </w:rPr>
            </w:pPr>
          </w:p>
          <w:p w14:paraId="7C2D9FEB" w14:textId="77777777" w:rsidR="00046F92" w:rsidRDefault="00046F9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0" w:lineRule="auto"/>
              <w:ind w:left="51"/>
              <w:rPr>
                <w:b/>
                <w:color w:val="003763"/>
              </w:rPr>
            </w:pPr>
          </w:p>
          <w:p w14:paraId="4D88689C" w14:textId="77777777" w:rsidR="00046F92" w:rsidRDefault="00046F9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0" w:lineRule="auto"/>
              <w:ind w:left="51"/>
              <w:rPr>
                <w:b/>
                <w:color w:val="003763"/>
              </w:rPr>
            </w:pPr>
          </w:p>
          <w:p w14:paraId="06E954B2" w14:textId="77777777" w:rsidR="00046F92" w:rsidRDefault="00046F9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0" w:lineRule="auto"/>
              <w:ind w:left="51"/>
              <w:rPr>
                <w:b/>
                <w:color w:val="003763"/>
              </w:rPr>
            </w:pPr>
          </w:p>
          <w:p w14:paraId="2A6A26B0" w14:textId="77777777" w:rsidR="00046F92" w:rsidRDefault="00046F9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0" w:lineRule="auto"/>
              <w:ind w:left="51"/>
              <w:rPr>
                <w:b/>
                <w:color w:val="003763"/>
              </w:rPr>
            </w:pPr>
          </w:p>
          <w:p w14:paraId="4BA02481" w14:textId="77777777" w:rsidR="00046F92" w:rsidRDefault="00046F9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0" w:lineRule="auto"/>
              <w:ind w:left="51"/>
              <w:rPr>
                <w:b/>
                <w:color w:val="003763"/>
              </w:rPr>
            </w:pPr>
          </w:p>
          <w:p w14:paraId="36A3268B" w14:textId="77777777" w:rsidR="00046F92" w:rsidRDefault="00046F9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0" w:lineRule="auto"/>
              <w:ind w:left="51"/>
              <w:rPr>
                <w:b/>
                <w:color w:val="003763"/>
              </w:rPr>
            </w:pPr>
          </w:p>
          <w:p w14:paraId="273A18F8" w14:textId="77777777" w:rsidR="00046F92" w:rsidRDefault="00046F9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0" w:lineRule="auto"/>
              <w:ind w:left="51"/>
              <w:rPr>
                <w:b/>
                <w:color w:val="003763"/>
              </w:rPr>
            </w:pPr>
          </w:p>
          <w:p w14:paraId="000000CB" w14:textId="2C0A6E66" w:rsidR="0019435A" w:rsidRDefault="00FB7D8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0" w:lineRule="auto"/>
              <w:ind w:left="51"/>
              <w:rPr>
                <w:b/>
                <w:color w:val="000000"/>
              </w:rPr>
            </w:pPr>
            <w:r>
              <w:rPr>
                <w:b/>
                <w:color w:val="003763"/>
              </w:rPr>
              <w:t>5.2 Requisitos de design:</w:t>
            </w:r>
          </w:p>
          <w:p w14:paraId="000000CC" w14:textId="77777777" w:rsidR="0019435A" w:rsidRDefault="0019435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0" w:lineRule="auto"/>
              <w:ind w:left="51"/>
              <w:rPr>
                <w:b/>
                <w:color w:val="003763"/>
              </w:rPr>
            </w:pPr>
          </w:p>
          <w:p w14:paraId="000000CF" w14:textId="77777777" w:rsidR="0019435A" w:rsidRDefault="00FB7D8C">
            <w:pPr>
              <w:numPr>
                <w:ilvl w:val="0"/>
                <w:numId w:val="4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1"/>
              <w:rPr>
                <w:color w:val="000000"/>
              </w:rPr>
              <w:pPrChange w:id="200" w:author="Microsoft Word" w:date="2024-10-22T16:18:00Z">
                <w:pPr>
                  <w:numPr>
                    <w:numId w:val="1"/>
                  </w:numPr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before="31"/>
                  <w:ind w:left="334" w:hanging="284"/>
                </w:pPr>
              </w:pPrChange>
            </w:pPr>
            <w:r>
              <w:rPr>
                <w:color w:val="000000"/>
              </w:rPr>
              <w:t>Os campos para inserção do título e descrição deverão possuir uma simulação de entrada de dados</w:t>
            </w:r>
          </w:p>
          <w:p w14:paraId="000000D0" w14:textId="2CF8A251" w:rsidR="0019435A" w:rsidRDefault="003A3979">
            <w:pPr>
              <w:numPr>
                <w:ilvl w:val="0"/>
                <w:numId w:val="4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332"/>
              </w:tabs>
              <w:spacing w:before="31" w:line="254" w:lineRule="auto"/>
              <w:rPr>
                <w:color w:val="000000"/>
              </w:rPr>
            </w:pPr>
            <w:r>
              <w:rPr>
                <w:color w:val="000000"/>
              </w:rPr>
              <w:t xml:space="preserve">Deve ser possível selecionar </w:t>
            </w:r>
            <w:r w:rsidR="00496E2D">
              <w:rPr>
                <w:color w:val="000000"/>
              </w:rPr>
              <w:t>ao menos 1 opção</w:t>
            </w:r>
            <w:r>
              <w:rPr>
                <w:color w:val="000000"/>
              </w:rPr>
              <w:t xml:space="preserve"> no </w:t>
            </w:r>
            <w:proofErr w:type="spellStart"/>
            <w:r>
              <w:rPr>
                <w:color w:val="000000"/>
              </w:rPr>
              <w:t>dropdown</w:t>
            </w:r>
            <w:proofErr w:type="spellEnd"/>
            <w:r w:rsidR="00496E2D">
              <w:rPr>
                <w:color w:val="000000"/>
              </w:rPr>
              <w:t xml:space="preserve"> do tipo de evento</w:t>
            </w:r>
            <w:r w:rsidR="00FB7D8C">
              <w:rPr>
                <w:color w:val="000000"/>
              </w:rPr>
              <w:t>.</w:t>
            </w:r>
          </w:p>
          <w:p w14:paraId="618B30EB" w14:textId="03BB08C3" w:rsidR="00496E2D" w:rsidRDefault="00496E2D" w:rsidP="00496E2D">
            <w:pPr>
              <w:numPr>
                <w:ilvl w:val="0"/>
                <w:numId w:val="4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332"/>
              </w:tabs>
              <w:spacing w:before="31" w:line="254" w:lineRule="auto"/>
              <w:rPr>
                <w:color w:val="000000"/>
              </w:rPr>
            </w:pPr>
            <w:r>
              <w:rPr>
                <w:color w:val="000000"/>
              </w:rPr>
              <w:t xml:space="preserve">Deve ser possível selecionar ao menos 1 opção no </w:t>
            </w:r>
            <w:proofErr w:type="spellStart"/>
            <w:r>
              <w:rPr>
                <w:color w:val="000000"/>
              </w:rPr>
              <w:t>dropdown</w:t>
            </w:r>
            <w:proofErr w:type="spellEnd"/>
            <w:r>
              <w:rPr>
                <w:color w:val="000000"/>
              </w:rPr>
              <w:t xml:space="preserve"> </w:t>
            </w:r>
            <w:r>
              <w:rPr>
                <w:color w:val="000000"/>
              </w:rPr>
              <w:t>dos animais envolvidos</w:t>
            </w:r>
            <w:r>
              <w:rPr>
                <w:color w:val="000000"/>
              </w:rPr>
              <w:t>.</w:t>
            </w:r>
          </w:p>
          <w:p w14:paraId="000000D1" w14:textId="6DC0418F" w:rsidR="0019435A" w:rsidRDefault="00FB7D8C">
            <w:pPr>
              <w:numPr>
                <w:ilvl w:val="0"/>
                <w:numId w:val="4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332"/>
              </w:tabs>
              <w:spacing w:before="31" w:line="254" w:lineRule="auto"/>
              <w:rPr>
                <w:color w:val="000000"/>
              </w:rPr>
              <w:pPrChange w:id="201" w:author="Microsoft Word" w:date="2024-10-22T16:18:00Z">
                <w:pPr>
                  <w:numPr>
                    <w:numId w:val="1"/>
                  </w:numPr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tabs>
                    <w:tab w:val="left" w:pos="332"/>
                  </w:tabs>
                  <w:spacing w:before="31" w:line="254" w:lineRule="auto"/>
                  <w:ind w:left="334" w:hanging="284"/>
                </w:pPr>
              </w:pPrChange>
            </w:pPr>
            <w:r>
              <w:rPr>
                <w:color w:val="000000"/>
              </w:rPr>
              <w:t xml:space="preserve">Ao dar um </w:t>
            </w:r>
            <w:proofErr w:type="spellStart"/>
            <w:r>
              <w:rPr>
                <w:color w:val="000000"/>
              </w:rPr>
              <w:t>tap</w:t>
            </w:r>
            <w:proofErr w:type="spellEnd"/>
            <w:r>
              <w:rPr>
                <w:color w:val="000000"/>
              </w:rPr>
              <w:t xml:space="preserve"> no botão “</w:t>
            </w:r>
            <w:r w:rsidR="006E4DAA">
              <w:rPr>
                <w:color w:val="000000"/>
              </w:rPr>
              <w:t>S</w:t>
            </w:r>
            <w:r>
              <w:rPr>
                <w:color w:val="000000"/>
              </w:rPr>
              <w:t>alvar evento” exibir uma mensagem de sucesso e redirecionar para a tela que o chamou (Dashboard ou Detalhes do animal)</w:t>
            </w:r>
            <w:r w:rsidR="005A7F89">
              <w:rPr>
                <w:color w:val="000000"/>
              </w:rPr>
              <w:t>.</w:t>
            </w:r>
          </w:p>
        </w:tc>
      </w:tr>
    </w:tbl>
    <w:p w14:paraId="000000D2" w14:textId="77777777" w:rsidR="0019435A" w:rsidRDefault="0019435A">
      <w:pPr>
        <w:pBdr>
          <w:top w:val="nil"/>
          <w:left w:val="nil"/>
          <w:bottom w:val="nil"/>
          <w:right w:val="nil"/>
          <w:between w:val="nil"/>
        </w:pBdr>
        <w:spacing w:before="323" w:line="220" w:lineRule="auto"/>
        <w:rPr>
          <w:b/>
          <w:color w:val="000000"/>
          <w:sz w:val="40"/>
          <w:szCs w:val="40"/>
        </w:rPr>
        <w:sectPr w:rsidR="0019435A">
          <w:pgSz w:w="11910" w:h="16840"/>
          <w:pgMar w:top="1276" w:right="800" w:bottom="1418" w:left="1020" w:header="1134" w:footer="1175" w:gutter="0"/>
          <w:cols w:space="720"/>
        </w:sectPr>
      </w:pPr>
    </w:p>
    <w:p w14:paraId="000000D3" w14:textId="77777777" w:rsidR="0019435A" w:rsidRDefault="00FB7D8C">
      <w:pPr>
        <w:pStyle w:val="Ttulo3"/>
        <w:numPr>
          <w:ilvl w:val="0"/>
          <w:numId w:val="57"/>
        </w:numPr>
        <w:tabs>
          <w:tab w:val="left" w:pos="377"/>
        </w:tabs>
        <w:ind w:left="377" w:hanging="265"/>
        <w:pPrChange w:id="202" w:author="Microsoft Word" w:date="2024-10-22T16:18:00Z">
          <w:pPr>
            <w:pStyle w:val="Ttulo3"/>
            <w:numPr>
              <w:numId w:val="23"/>
            </w:numPr>
            <w:tabs>
              <w:tab w:val="left" w:pos="377"/>
            </w:tabs>
            <w:ind w:left="379" w:hanging="267"/>
          </w:pPr>
        </w:pPrChange>
      </w:pPr>
      <w:r>
        <w:rPr>
          <w:color w:val="003763"/>
        </w:rPr>
        <w:lastRenderedPageBreak/>
        <w:t>Relatórios</w:t>
      </w:r>
    </w:p>
    <w:p w14:paraId="000000D4" w14:textId="06B839C7" w:rsidR="0019435A" w:rsidRDefault="0019435A">
      <w:pPr>
        <w:pBdr>
          <w:top w:val="nil"/>
          <w:left w:val="nil"/>
          <w:bottom w:val="nil"/>
          <w:right w:val="nil"/>
          <w:between w:val="nil"/>
        </w:pBdr>
        <w:spacing w:before="19"/>
        <w:rPr>
          <w:b/>
          <w:color w:val="000000"/>
          <w:sz w:val="20"/>
          <w:szCs w:val="20"/>
        </w:rPr>
      </w:pPr>
    </w:p>
    <w:p w14:paraId="489431BD" w14:textId="77777777" w:rsidR="00F97D1D" w:rsidRDefault="00F97D1D">
      <w:pPr>
        <w:pBdr>
          <w:top w:val="nil"/>
          <w:left w:val="nil"/>
          <w:bottom w:val="nil"/>
          <w:right w:val="nil"/>
          <w:between w:val="nil"/>
        </w:pBdr>
        <w:spacing w:line="260" w:lineRule="auto"/>
        <w:ind w:left="51"/>
        <w:rPr>
          <w:b/>
          <w:color w:val="000000"/>
        </w:rPr>
      </w:pPr>
      <w:r>
        <w:rPr>
          <w:b/>
          <w:color w:val="003763"/>
        </w:rPr>
        <w:t>6.1 Componentes visuais:</w:t>
      </w:r>
    </w:p>
    <w:p w14:paraId="7844FEE4" w14:textId="73831577" w:rsidR="00F97D1D" w:rsidRDefault="00F97D1D">
      <w:pPr>
        <w:numPr>
          <w:ilvl w:val="0"/>
          <w:numId w:val="73"/>
        </w:numPr>
        <w:pBdr>
          <w:top w:val="nil"/>
          <w:left w:val="nil"/>
          <w:bottom w:val="nil"/>
          <w:right w:val="nil"/>
          <w:between w:val="nil"/>
        </w:pBdr>
        <w:tabs>
          <w:tab w:val="left" w:pos="331"/>
        </w:tabs>
        <w:spacing w:before="31"/>
        <w:rPr>
          <w:color w:val="000000"/>
        </w:rPr>
        <w:pPrChange w:id="203" w:author="Microsoft Word" w:date="2024-10-22T16:18:00Z">
          <w:pPr>
            <w:numPr>
              <w:numId w:val="33"/>
            </w:num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331"/>
            </w:tabs>
            <w:spacing w:before="31"/>
            <w:ind w:left="333" w:hanging="284"/>
          </w:pPr>
        </w:pPrChange>
      </w:pPr>
      <w:r>
        <w:rPr>
          <w:color w:val="000000"/>
        </w:rPr>
        <w:t>Barra lateral (</w:t>
      </w:r>
      <w:proofErr w:type="spellStart"/>
      <w:r>
        <w:rPr>
          <w:color w:val="000000"/>
        </w:rPr>
        <w:t>sidebar</w:t>
      </w:r>
      <w:proofErr w:type="spellEnd"/>
      <w:r>
        <w:rPr>
          <w:color w:val="000000"/>
        </w:rPr>
        <w:t xml:space="preserve">) com:   </w:t>
      </w:r>
    </w:p>
    <w:p w14:paraId="09F36BDD" w14:textId="42644893" w:rsidR="00F97D1D" w:rsidRDefault="00F97D1D">
      <w:pPr>
        <w:numPr>
          <w:ilvl w:val="0"/>
          <w:numId w:val="45"/>
        </w:numPr>
        <w:pBdr>
          <w:top w:val="nil"/>
          <w:left w:val="nil"/>
          <w:bottom w:val="nil"/>
          <w:right w:val="nil"/>
          <w:between w:val="nil"/>
        </w:pBdr>
        <w:spacing w:before="17"/>
        <w:rPr>
          <w:color w:val="000000"/>
        </w:rPr>
        <w:pPrChange w:id="204" w:author="Microsoft Word" w:date="2024-10-22T16:18:00Z">
          <w:pPr>
            <w:numPr>
              <w:numId w:val="5"/>
            </w:numPr>
            <w:pBdr>
              <w:top w:val="nil"/>
              <w:left w:val="nil"/>
              <w:bottom w:val="nil"/>
              <w:right w:val="nil"/>
              <w:between w:val="nil"/>
            </w:pBdr>
            <w:spacing w:before="17"/>
            <w:ind w:left="720" w:hanging="360"/>
          </w:pPr>
        </w:pPrChange>
      </w:pPr>
      <w:r>
        <w:rPr>
          <w:color w:val="000000"/>
        </w:rPr>
        <w:t xml:space="preserve">Logo </w:t>
      </w:r>
      <w:proofErr w:type="spellStart"/>
      <w:r>
        <w:rPr>
          <w:color w:val="000000"/>
        </w:rPr>
        <w:t>AgroTech</w:t>
      </w:r>
      <w:proofErr w:type="spellEnd"/>
      <w:r>
        <w:rPr>
          <w:color w:val="000000"/>
        </w:rPr>
        <w:t xml:space="preserve">    </w:t>
      </w:r>
    </w:p>
    <w:p w14:paraId="5A7DBAA6" w14:textId="607B9410" w:rsidR="00F97D1D" w:rsidRDefault="00F97D1D">
      <w:pPr>
        <w:numPr>
          <w:ilvl w:val="0"/>
          <w:numId w:val="45"/>
        </w:numPr>
        <w:pBdr>
          <w:top w:val="nil"/>
          <w:left w:val="nil"/>
          <w:bottom w:val="nil"/>
          <w:right w:val="nil"/>
          <w:between w:val="nil"/>
        </w:pBdr>
        <w:spacing w:before="17"/>
        <w:rPr>
          <w:color w:val="000000"/>
        </w:rPr>
        <w:pPrChange w:id="205" w:author="Microsoft Word" w:date="2024-10-22T16:18:00Z">
          <w:pPr>
            <w:numPr>
              <w:numId w:val="5"/>
            </w:numPr>
            <w:pBdr>
              <w:top w:val="nil"/>
              <w:left w:val="nil"/>
              <w:bottom w:val="nil"/>
              <w:right w:val="nil"/>
              <w:between w:val="nil"/>
            </w:pBdr>
            <w:spacing w:before="17"/>
            <w:ind w:left="720" w:hanging="360"/>
          </w:pPr>
        </w:pPrChange>
      </w:pPr>
      <w:r>
        <w:rPr>
          <w:color w:val="000000"/>
        </w:rPr>
        <w:t xml:space="preserve">Nome da Fazenda   </w:t>
      </w:r>
    </w:p>
    <w:p w14:paraId="246E6971" w14:textId="44D01A27" w:rsidR="00F97D1D" w:rsidRDefault="00F97D1D">
      <w:pPr>
        <w:numPr>
          <w:ilvl w:val="0"/>
          <w:numId w:val="45"/>
        </w:numPr>
        <w:pBdr>
          <w:top w:val="nil"/>
          <w:left w:val="nil"/>
          <w:bottom w:val="nil"/>
          <w:right w:val="nil"/>
          <w:between w:val="nil"/>
        </w:pBdr>
        <w:spacing w:before="17"/>
        <w:rPr>
          <w:color w:val="000000"/>
        </w:rPr>
        <w:pPrChange w:id="206" w:author="Microsoft Word" w:date="2024-10-22T16:18:00Z">
          <w:pPr>
            <w:numPr>
              <w:numId w:val="5"/>
            </w:numPr>
            <w:pBdr>
              <w:top w:val="nil"/>
              <w:left w:val="nil"/>
              <w:bottom w:val="nil"/>
              <w:right w:val="nil"/>
              <w:between w:val="nil"/>
            </w:pBdr>
            <w:spacing w:before="17"/>
            <w:ind w:left="720" w:hanging="360"/>
          </w:pPr>
        </w:pPrChange>
      </w:pPr>
      <w:r>
        <w:rPr>
          <w:color w:val="000000"/>
        </w:rPr>
        <w:t xml:space="preserve">Opções de menu: </w:t>
      </w:r>
      <w:r w:rsidR="000375B5">
        <w:rPr>
          <w:color w:val="000000"/>
        </w:rPr>
        <w:t>“</w:t>
      </w:r>
      <w:r>
        <w:rPr>
          <w:color w:val="000000"/>
        </w:rPr>
        <w:t>Dashboard</w:t>
      </w:r>
      <w:r w:rsidR="000375B5">
        <w:rPr>
          <w:color w:val="000000"/>
        </w:rPr>
        <w:t>”</w:t>
      </w:r>
      <w:r>
        <w:rPr>
          <w:color w:val="000000"/>
        </w:rPr>
        <w:t xml:space="preserve">, </w:t>
      </w:r>
      <w:r w:rsidR="000375B5">
        <w:rPr>
          <w:color w:val="000000"/>
        </w:rPr>
        <w:t>“</w:t>
      </w:r>
      <w:r>
        <w:rPr>
          <w:color w:val="000000"/>
        </w:rPr>
        <w:t>Meus Animais</w:t>
      </w:r>
      <w:r w:rsidR="000375B5">
        <w:rPr>
          <w:color w:val="000000"/>
        </w:rPr>
        <w:t>”</w:t>
      </w:r>
      <w:r>
        <w:rPr>
          <w:color w:val="000000"/>
        </w:rPr>
        <w:t xml:space="preserve">, </w:t>
      </w:r>
      <w:r w:rsidR="000375B5">
        <w:rPr>
          <w:color w:val="000000"/>
        </w:rPr>
        <w:t>“</w:t>
      </w:r>
      <w:r>
        <w:rPr>
          <w:color w:val="000000"/>
        </w:rPr>
        <w:t>Calendário</w:t>
      </w:r>
      <w:r w:rsidR="000375B5">
        <w:rPr>
          <w:color w:val="000000"/>
        </w:rPr>
        <w:t>”</w:t>
      </w:r>
      <w:r>
        <w:rPr>
          <w:color w:val="000000"/>
        </w:rPr>
        <w:t xml:space="preserve">, </w:t>
      </w:r>
      <w:r w:rsidR="000375B5">
        <w:rPr>
          <w:color w:val="000000"/>
        </w:rPr>
        <w:t>“</w:t>
      </w:r>
      <w:r>
        <w:rPr>
          <w:color w:val="000000"/>
        </w:rPr>
        <w:t>Relatórios</w:t>
      </w:r>
      <w:r w:rsidR="000375B5">
        <w:rPr>
          <w:color w:val="000000"/>
        </w:rPr>
        <w:t>”</w:t>
      </w:r>
      <w:r>
        <w:rPr>
          <w:color w:val="000000"/>
        </w:rPr>
        <w:t xml:space="preserve">, </w:t>
      </w:r>
      <w:r w:rsidR="000375B5">
        <w:rPr>
          <w:color w:val="000000"/>
        </w:rPr>
        <w:t>“</w:t>
      </w:r>
      <w:r>
        <w:rPr>
          <w:color w:val="000000"/>
        </w:rPr>
        <w:t>Configurações</w:t>
      </w:r>
      <w:r w:rsidR="000375B5">
        <w:rPr>
          <w:color w:val="000000"/>
        </w:rPr>
        <w:t>”</w:t>
      </w:r>
      <w:r>
        <w:rPr>
          <w:color w:val="000000"/>
        </w:rPr>
        <w:t xml:space="preserve">, </w:t>
      </w:r>
      <w:r w:rsidR="000375B5">
        <w:rPr>
          <w:color w:val="000000"/>
        </w:rPr>
        <w:t>“</w:t>
      </w:r>
      <w:r>
        <w:rPr>
          <w:color w:val="000000"/>
        </w:rPr>
        <w:t>Sair</w:t>
      </w:r>
      <w:r w:rsidR="000375B5">
        <w:rPr>
          <w:color w:val="000000"/>
        </w:rPr>
        <w:t>”</w:t>
      </w:r>
    </w:p>
    <w:p w14:paraId="3ACFE68C" w14:textId="77777777" w:rsidR="00F97D1D" w:rsidRDefault="00F97D1D">
      <w:pPr>
        <w:numPr>
          <w:ilvl w:val="0"/>
          <w:numId w:val="73"/>
        </w:numPr>
        <w:pBdr>
          <w:top w:val="nil"/>
          <w:left w:val="nil"/>
          <w:bottom w:val="nil"/>
          <w:right w:val="nil"/>
          <w:between w:val="nil"/>
        </w:pBdr>
        <w:spacing w:before="17"/>
        <w:rPr>
          <w:color w:val="000000"/>
        </w:rPr>
        <w:pPrChange w:id="207" w:author="Microsoft Word" w:date="2024-10-22T16:18:00Z">
          <w:pPr>
            <w:numPr>
              <w:numId w:val="33"/>
            </w:numPr>
            <w:pBdr>
              <w:top w:val="nil"/>
              <w:left w:val="nil"/>
              <w:bottom w:val="nil"/>
              <w:right w:val="nil"/>
              <w:between w:val="nil"/>
            </w:pBdr>
            <w:spacing w:before="17"/>
            <w:ind w:left="333" w:hanging="284"/>
          </w:pPr>
        </w:pPrChange>
      </w:pPr>
      <w:r>
        <w:rPr>
          <w:color w:val="000000"/>
        </w:rPr>
        <w:t>Lista de relatórios disponíveis:</w:t>
      </w:r>
    </w:p>
    <w:p w14:paraId="54CC622C" w14:textId="60F26E87" w:rsidR="00F97D1D" w:rsidRDefault="00F97D1D">
      <w:pPr>
        <w:numPr>
          <w:ilvl w:val="0"/>
          <w:numId w:val="44"/>
        </w:numPr>
        <w:pBdr>
          <w:top w:val="nil"/>
          <w:left w:val="nil"/>
          <w:bottom w:val="nil"/>
          <w:right w:val="nil"/>
          <w:between w:val="nil"/>
        </w:pBdr>
        <w:spacing w:before="17"/>
        <w:rPr>
          <w:color w:val="000000"/>
        </w:rPr>
        <w:pPrChange w:id="208" w:author="Microsoft Word" w:date="2024-10-22T16:18:00Z">
          <w:pPr>
            <w:numPr>
              <w:numId w:val="4"/>
            </w:numPr>
            <w:pBdr>
              <w:top w:val="nil"/>
              <w:left w:val="nil"/>
              <w:bottom w:val="nil"/>
              <w:right w:val="nil"/>
              <w:between w:val="nil"/>
            </w:pBdr>
            <w:spacing w:before="17"/>
            <w:ind w:left="720" w:hanging="360"/>
          </w:pPr>
        </w:pPrChange>
      </w:pPr>
      <w:r>
        <w:rPr>
          <w:color w:val="000000"/>
        </w:rPr>
        <w:t>Desempenho do rebanho (gráfico de linhas)</w:t>
      </w:r>
    </w:p>
    <w:p w14:paraId="3FDF1F9B" w14:textId="3B1B3DE8" w:rsidR="00F97D1D" w:rsidRDefault="00F97D1D">
      <w:pPr>
        <w:numPr>
          <w:ilvl w:val="0"/>
          <w:numId w:val="44"/>
        </w:numPr>
        <w:pBdr>
          <w:top w:val="nil"/>
          <w:left w:val="nil"/>
          <w:bottom w:val="nil"/>
          <w:right w:val="nil"/>
          <w:between w:val="nil"/>
        </w:pBdr>
        <w:spacing w:before="17" w:line="259" w:lineRule="auto"/>
        <w:rPr>
          <w:color w:val="000000"/>
        </w:rPr>
        <w:pPrChange w:id="209" w:author="Microsoft Word" w:date="2024-10-22T16:18:00Z">
          <w:pPr>
            <w:numPr>
              <w:numId w:val="4"/>
            </w:numPr>
            <w:pBdr>
              <w:top w:val="nil"/>
              <w:left w:val="nil"/>
              <w:bottom w:val="nil"/>
              <w:right w:val="nil"/>
              <w:between w:val="nil"/>
            </w:pBdr>
            <w:spacing w:before="17" w:line="259" w:lineRule="auto"/>
            <w:ind w:left="720" w:hanging="360"/>
          </w:pPr>
        </w:pPrChange>
      </w:pPr>
      <w:r>
        <w:rPr>
          <w:color w:val="000000"/>
        </w:rPr>
        <w:t>Gastos mensais (tabela)</w:t>
      </w:r>
    </w:p>
    <w:p w14:paraId="6DCC4D2E" w14:textId="3CA3ADD5" w:rsidR="00F97D1D" w:rsidRDefault="00F97D1D">
      <w:pPr>
        <w:numPr>
          <w:ilvl w:val="0"/>
          <w:numId w:val="73"/>
        </w:numPr>
        <w:pBdr>
          <w:top w:val="nil"/>
          <w:left w:val="nil"/>
          <w:bottom w:val="nil"/>
          <w:right w:val="nil"/>
          <w:between w:val="nil"/>
        </w:pBdr>
        <w:spacing w:before="17"/>
        <w:rPr>
          <w:color w:val="000000"/>
        </w:rPr>
      </w:pPr>
      <w:r>
        <w:rPr>
          <w:color w:val="000000"/>
        </w:rPr>
        <w:t xml:space="preserve">Botão "Compartilhar Relatório" </w:t>
      </w:r>
    </w:p>
    <w:p w14:paraId="51B9CFAD" w14:textId="0A28979C" w:rsidR="00F97D1D" w:rsidRDefault="00046F92">
      <w:pPr>
        <w:pBdr>
          <w:top w:val="nil"/>
          <w:left w:val="nil"/>
          <w:bottom w:val="nil"/>
          <w:right w:val="nil"/>
          <w:between w:val="nil"/>
        </w:pBdr>
        <w:spacing w:before="23"/>
        <w:rPr>
          <w:b/>
          <w:color w:val="000000"/>
        </w:rPr>
      </w:pPr>
      <w:r>
        <w:rPr>
          <w:noProof/>
        </w:rPr>
        <w:drawing>
          <wp:anchor distT="114300" distB="114300" distL="114300" distR="114300" simplePos="0" relativeHeight="251658255" behindDoc="0" locked="0" layoutInCell="1" hidden="0" allowOverlap="1" wp14:anchorId="04EFD440" wp14:editId="21F8581D">
            <wp:simplePos x="0" y="0"/>
            <wp:positionH relativeFrom="column">
              <wp:posOffset>-123825</wp:posOffset>
            </wp:positionH>
            <wp:positionV relativeFrom="paragraph">
              <wp:posOffset>216535</wp:posOffset>
            </wp:positionV>
            <wp:extent cx="3105150" cy="2085975"/>
            <wp:effectExtent l="0" t="0" r="0" b="9525"/>
            <wp:wrapThrough wrapText="bothSides">
              <wp:wrapPolygon edited="0">
                <wp:start x="0" y="0"/>
                <wp:lineTo x="0" y="21501"/>
                <wp:lineTo x="21467" y="21501"/>
                <wp:lineTo x="21467" y="0"/>
                <wp:lineTo x="0" y="0"/>
              </wp:wrapPolygon>
            </wp:wrapThrough>
            <wp:docPr id="9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20859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0610453" w14:textId="524CF1FE" w:rsidR="00F97D1D" w:rsidRDefault="00046F92">
      <w:pPr>
        <w:pBdr>
          <w:top w:val="nil"/>
          <w:left w:val="nil"/>
          <w:bottom w:val="nil"/>
          <w:right w:val="nil"/>
          <w:between w:val="nil"/>
        </w:pBdr>
        <w:spacing w:before="1"/>
        <w:ind w:left="51"/>
        <w:rPr>
          <w:b/>
          <w:color w:val="000000"/>
        </w:rPr>
      </w:pPr>
      <w:r>
        <w:rPr>
          <w:noProof/>
        </w:rPr>
        <w:drawing>
          <wp:anchor distT="0" distB="0" distL="114300" distR="114300" simplePos="0" relativeHeight="251660304" behindDoc="0" locked="0" layoutInCell="1" allowOverlap="1" wp14:anchorId="5B8818D4" wp14:editId="0533A063">
            <wp:simplePos x="0" y="0"/>
            <wp:positionH relativeFrom="column">
              <wp:posOffset>3256915</wp:posOffset>
            </wp:positionH>
            <wp:positionV relativeFrom="paragraph">
              <wp:posOffset>31115</wp:posOffset>
            </wp:positionV>
            <wp:extent cx="3270885" cy="2152650"/>
            <wp:effectExtent l="0" t="0" r="5715" b="0"/>
            <wp:wrapThrough wrapText="bothSides">
              <wp:wrapPolygon edited="0">
                <wp:start x="0" y="0"/>
                <wp:lineTo x="0" y="21409"/>
                <wp:lineTo x="21512" y="21409"/>
                <wp:lineTo x="21512" y="0"/>
                <wp:lineTo x="0" y="0"/>
              </wp:wrapPolygon>
            </wp:wrapThrough>
            <wp:docPr id="14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0885" cy="21526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97D1D">
        <w:rPr>
          <w:b/>
          <w:color w:val="003763"/>
        </w:rPr>
        <w:br w:type="textWrapping" w:clear="all"/>
        <w:t>6.2 Requisitos de design:</w:t>
      </w:r>
    </w:p>
    <w:p w14:paraId="5669C49A" w14:textId="01115305" w:rsidR="00651341" w:rsidRDefault="00651341"/>
    <w:p w14:paraId="1F39264A" w14:textId="5354A5F5" w:rsidR="00F97D1D" w:rsidRDefault="00F97D1D">
      <w:pPr>
        <w:numPr>
          <w:ilvl w:val="0"/>
          <w:numId w:val="72"/>
        </w:numPr>
        <w:pBdr>
          <w:top w:val="nil"/>
          <w:left w:val="nil"/>
          <w:bottom w:val="nil"/>
          <w:right w:val="nil"/>
          <w:between w:val="nil"/>
        </w:pBdr>
        <w:tabs>
          <w:tab w:val="left" w:pos="330"/>
          <w:tab w:val="left" w:pos="333"/>
        </w:tabs>
        <w:ind w:right="503"/>
        <w:rPr>
          <w:color w:val="000000"/>
        </w:rPr>
        <w:pPrChange w:id="210" w:author="Microsoft Word" w:date="2024-10-22T16:18:00Z">
          <w:pPr>
            <w:numPr>
              <w:numId w:val="32"/>
            </w:num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330"/>
              <w:tab w:val="left" w:pos="333"/>
            </w:tabs>
            <w:ind w:left="333" w:right="503" w:hanging="284"/>
          </w:pPr>
        </w:pPrChange>
      </w:pPr>
      <w:r>
        <w:rPr>
          <w:color w:val="000000"/>
        </w:rPr>
        <w:t>A lista deverá conter uma linha para Desempenho (card para gráfico de linha) e outra para gastos mensais com determinado animal (tabela)</w:t>
      </w:r>
      <w:r w:rsidR="00B00664">
        <w:rPr>
          <w:color w:val="000000"/>
        </w:rPr>
        <w:t>;</w:t>
      </w:r>
    </w:p>
    <w:p w14:paraId="6E7E9536" w14:textId="4E4483AF" w:rsidR="00F97D1D" w:rsidRDefault="00F97D1D">
      <w:pPr>
        <w:numPr>
          <w:ilvl w:val="0"/>
          <w:numId w:val="72"/>
        </w:numPr>
        <w:pBdr>
          <w:top w:val="nil"/>
          <w:left w:val="nil"/>
          <w:bottom w:val="nil"/>
          <w:right w:val="nil"/>
          <w:between w:val="nil"/>
        </w:pBdr>
        <w:tabs>
          <w:tab w:val="left" w:pos="330"/>
          <w:tab w:val="left" w:pos="333"/>
        </w:tabs>
        <w:ind w:right="503"/>
        <w:rPr>
          <w:color w:val="000000"/>
        </w:rPr>
        <w:pPrChange w:id="211" w:author="Microsoft Word" w:date="2024-10-22T16:18:00Z">
          <w:pPr>
            <w:numPr>
              <w:numId w:val="32"/>
            </w:num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330"/>
              <w:tab w:val="left" w:pos="333"/>
            </w:tabs>
            <w:ind w:left="333" w:right="503" w:hanging="284"/>
          </w:pPr>
        </w:pPrChange>
      </w:pPr>
      <w:r>
        <w:rPr>
          <w:color w:val="000000"/>
        </w:rPr>
        <w:t xml:space="preserve">Ao dar um </w:t>
      </w:r>
      <w:proofErr w:type="spellStart"/>
      <w:r>
        <w:rPr>
          <w:color w:val="000000"/>
        </w:rPr>
        <w:t>tap</w:t>
      </w:r>
      <w:proofErr w:type="spellEnd"/>
      <w:r>
        <w:rPr>
          <w:color w:val="000000"/>
        </w:rPr>
        <w:t xml:space="preserve"> no botão “Compartilhar relatório” uma modal de compartilhamento (como mostrada no </w:t>
      </w:r>
      <w:proofErr w:type="spellStart"/>
      <w:r>
        <w:rPr>
          <w:color w:val="000000"/>
        </w:rPr>
        <w:t>wireframe</w:t>
      </w:r>
      <w:proofErr w:type="spellEnd"/>
      <w:r>
        <w:rPr>
          <w:color w:val="000000"/>
        </w:rPr>
        <w:t>) deverá ser aberta de baixo para cima</w:t>
      </w:r>
      <w:r w:rsidR="00F43D3D">
        <w:rPr>
          <w:color w:val="000000"/>
        </w:rPr>
        <w:t xml:space="preserve">, com ícones de e-mail, </w:t>
      </w:r>
      <w:proofErr w:type="spellStart"/>
      <w:r w:rsidR="00FB6297">
        <w:rPr>
          <w:color w:val="000000"/>
        </w:rPr>
        <w:t>whatsapp</w:t>
      </w:r>
      <w:proofErr w:type="spellEnd"/>
      <w:r w:rsidR="00FB6297">
        <w:rPr>
          <w:color w:val="000000"/>
        </w:rPr>
        <w:t xml:space="preserve">, </w:t>
      </w:r>
      <w:proofErr w:type="spellStart"/>
      <w:r w:rsidR="00FB6297">
        <w:rPr>
          <w:color w:val="000000"/>
        </w:rPr>
        <w:t>facebook</w:t>
      </w:r>
      <w:proofErr w:type="spellEnd"/>
      <w:r w:rsidR="00FB6297">
        <w:rPr>
          <w:color w:val="000000"/>
        </w:rPr>
        <w:t xml:space="preserve"> e </w:t>
      </w:r>
      <w:proofErr w:type="spellStart"/>
      <w:r w:rsidR="00FB6297">
        <w:rPr>
          <w:color w:val="000000"/>
        </w:rPr>
        <w:t>instagram</w:t>
      </w:r>
      <w:proofErr w:type="spellEnd"/>
      <w:r w:rsidR="00F41C7E">
        <w:rPr>
          <w:color w:val="000000"/>
        </w:rPr>
        <w:t>;</w:t>
      </w:r>
    </w:p>
    <w:p w14:paraId="092F1887" w14:textId="77777777" w:rsidR="00F97D1D" w:rsidRDefault="00F97D1D">
      <w:pPr>
        <w:pBdr>
          <w:top w:val="nil"/>
          <w:left w:val="nil"/>
          <w:bottom w:val="nil"/>
          <w:right w:val="nil"/>
          <w:between w:val="nil"/>
        </w:pBdr>
        <w:tabs>
          <w:tab w:val="left" w:pos="330"/>
          <w:tab w:val="left" w:pos="333"/>
        </w:tabs>
        <w:ind w:right="503"/>
      </w:pPr>
    </w:p>
    <w:p w14:paraId="000000E5" w14:textId="7DAC5002" w:rsidR="0019435A" w:rsidRDefault="0019435A" w:rsidP="00F97D1D">
      <w:pPr>
        <w:spacing w:line="220" w:lineRule="auto"/>
        <w:jc w:val="center"/>
        <w:rPr>
          <w:sz w:val="20"/>
          <w:szCs w:val="20"/>
        </w:rPr>
        <w:sectPr w:rsidR="0019435A">
          <w:pgSz w:w="11910" w:h="16840"/>
          <w:pgMar w:top="1840" w:right="800" w:bottom="1360" w:left="1020" w:header="1134" w:footer="1175" w:gutter="0"/>
          <w:cols w:space="720"/>
        </w:sectPr>
      </w:pPr>
    </w:p>
    <w:p w14:paraId="286D0F94" w14:textId="49F327C1" w:rsidR="00F45BFC" w:rsidRPr="00F45BFC" w:rsidRDefault="00FB7D8C" w:rsidP="00F45BFC">
      <w:pPr>
        <w:pStyle w:val="Ttulo3"/>
        <w:numPr>
          <w:ilvl w:val="0"/>
          <w:numId w:val="57"/>
        </w:numPr>
        <w:tabs>
          <w:tab w:val="left" w:pos="377"/>
        </w:tabs>
        <w:spacing w:line="259" w:lineRule="auto"/>
        <w:ind w:left="377" w:hanging="265"/>
        <w:rPr>
          <w:color w:val="003763"/>
        </w:rPr>
      </w:pPr>
      <w:r>
        <w:rPr>
          <w:color w:val="003763"/>
        </w:rPr>
        <w:lastRenderedPageBreak/>
        <w:t>Configurações</w:t>
      </w:r>
    </w:p>
    <w:p w14:paraId="000000FB" w14:textId="1F9996E0" w:rsidR="0019435A" w:rsidRDefault="0019435A">
      <w:pPr>
        <w:pBdr>
          <w:top w:val="nil"/>
          <w:left w:val="nil"/>
          <w:bottom w:val="nil"/>
          <w:right w:val="nil"/>
          <w:between w:val="nil"/>
        </w:pBdr>
        <w:spacing w:before="19"/>
        <w:rPr>
          <w:b/>
          <w:color w:val="000000"/>
          <w:sz w:val="20"/>
          <w:szCs w:val="20"/>
        </w:rPr>
      </w:pPr>
    </w:p>
    <w:tbl>
      <w:tblPr>
        <w:tblW w:w="9659" w:type="dxa"/>
        <w:tblInd w:w="177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  <w:tblPrChange w:id="212" w:author="Microsoft Word" w:date="2024-10-22T16:18:00Z">
          <w:tblPr>
            <w:tblStyle w:val="a7"/>
            <w:tblW w:w="9659" w:type="dxa"/>
            <w:tblInd w:w="177" w:type="dxa"/>
            <w:tblLayout w:type="fixed"/>
            <w:tblLook w:val="0000" w:firstRow="0" w:lastRow="0" w:firstColumn="0" w:lastColumn="0" w:noHBand="0" w:noVBand="0"/>
          </w:tblPr>
        </w:tblPrChange>
      </w:tblPr>
      <w:tblGrid>
        <w:gridCol w:w="9659"/>
        <w:tblGridChange w:id="213">
          <w:tblGrid>
            <w:gridCol w:w="9659"/>
          </w:tblGrid>
        </w:tblGridChange>
      </w:tblGrid>
      <w:tr w:rsidR="0019435A" w14:paraId="3D4E13CF" w14:textId="77777777">
        <w:trPr>
          <w:trHeight w:val="286"/>
          <w:trPrChange w:id="214" w:author="Microsoft Word" w:date="2024-10-22T16:18:00Z">
            <w:trPr>
              <w:trHeight w:val="286"/>
            </w:trPr>
          </w:trPrChange>
        </w:trPr>
        <w:tc>
          <w:tcPr>
            <w:tcW w:w="9659" w:type="dxa"/>
            <w:tcPrChange w:id="215" w:author="Microsoft Word" w:date="2024-10-22T16:18:00Z">
              <w:tcPr>
                <w:tcW w:w="9659" w:type="dxa"/>
              </w:tcPr>
            </w:tcPrChange>
          </w:tcPr>
          <w:p w14:paraId="000000FC" w14:textId="1E695398" w:rsidR="0019435A" w:rsidRDefault="00A0212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0" w:lineRule="auto"/>
              <w:ind w:left="51"/>
              <w:rPr>
                <w:b/>
                <w:color w:val="000000"/>
              </w:rPr>
            </w:pPr>
            <w:r>
              <w:rPr>
                <w:b/>
                <w:color w:val="003763"/>
              </w:rPr>
              <w:t>7</w:t>
            </w:r>
            <w:r w:rsidR="00FB7D8C">
              <w:rPr>
                <w:b/>
                <w:color w:val="003763"/>
              </w:rPr>
              <w:t>.1 Componentes visuais:</w:t>
            </w:r>
          </w:p>
        </w:tc>
      </w:tr>
      <w:tr w:rsidR="0019435A" w14:paraId="775ACD01" w14:textId="77777777">
        <w:trPr>
          <w:trHeight w:val="4065"/>
          <w:trPrChange w:id="216" w:author="Microsoft Word" w:date="2024-10-22T16:18:00Z">
            <w:trPr>
              <w:trHeight w:val="4065"/>
            </w:trPr>
          </w:trPrChange>
        </w:trPr>
        <w:tc>
          <w:tcPr>
            <w:tcW w:w="9659" w:type="dxa"/>
            <w:tcPrChange w:id="217" w:author="Microsoft Word" w:date="2024-10-22T16:18:00Z">
              <w:tcPr>
                <w:tcW w:w="9659" w:type="dxa"/>
              </w:tcPr>
            </w:tcPrChange>
          </w:tcPr>
          <w:p w14:paraId="000000FD" w14:textId="646C2A9A" w:rsidR="0019435A" w:rsidRDefault="00FB7D8C">
            <w:pPr>
              <w:numPr>
                <w:ilvl w:val="0"/>
                <w:numId w:val="6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331"/>
              </w:tabs>
              <w:spacing w:before="31" w:line="259" w:lineRule="auto"/>
              <w:rPr>
                <w:color w:val="000000"/>
              </w:rPr>
              <w:pPrChange w:id="218" w:author="Microsoft Word" w:date="2024-10-22T16:18:00Z">
                <w:pPr>
                  <w:numPr>
                    <w:numId w:val="25"/>
                  </w:numPr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tabs>
                    <w:tab w:val="left" w:pos="331"/>
                  </w:tabs>
                  <w:spacing w:before="31" w:line="259" w:lineRule="auto"/>
                  <w:ind w:left="334" w:hanging="284"/>
                </w:pPr>
              </w:pPrChange>
            </w:pPr>
            <w:r>
              <w:rPr>
                <w:color w:val="000000"/>
              </w:rPr>
              <w:t>Barra lateral (</w:t>
            </w:r>
            <w:proofErr w:type="spellStart"/>
            <w:r>
              <w:rPr>
                <w:color w:val="000000"/>
              </w:rPr>
              <w:t>sidebar</w:t>
            </w:r>
            <w:proofErr w:type="spellEnd"/>
            <w:r>
              <w:rPr>
                <w:color w:val="000000"/>
              </w:rPr>
              <w:t xml:space="preserve">) com:    </w:t>
            </w:r>
          </w:p>
          <w:p w14:paraId="000000FE" w14:textId="54434B8D" w:rsidR="0019435A" w:rsidRDefault="00FB7D8C">
            <w:pPr>
              <w:numPr>
                <w:ilvl w:val="0"/>
                <w:numId w:val="4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7"/>
              <w:rPr>
                <w:color w:val="000000"/>
              </w:rPr>
              <w:pPrChange w:id="219" w:author="Microsoft Word" w:date="2024-10-22T16:18:00Z">
                <w:pPr>
                  <w:numPr>
                    <w:numId w:val="3"/>
                  </w:numPr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before="17"/>
                  <w:ind w:left="720" w:hanging="360"/>
                </w:pPr>
              </w:pPrChange>
            </w:pPr>
            <w:r>
              <w:rPr>
                <w:color w:val="000000"/>
              </w:rPr>
              <w:t xml:space="preserve">Logo </w:t>
            </w:r>
            <w:proofErr w:type="spellStart"/>
            <w:r>
              <w:rPr>
                <w:color w:val="000000"/>
              </w:rPr>
              <w:t>AgroTech</w:t>
            </w:r>
            <w:proofErr w:type="spellEnd"/>
            <w:r>
              <w:rPr>
                <w:color w:val="000000"/>
              </w:rPr>
              <w:t xml:space="preserve">     </w:t>
            </w:r>
          </w:p>
          <w:p w14:paraId="000000FF" w14:textId="626E8A74" w:rsidR="0019435A" w:rsidRDefault="00FB7D8C">
            <w:pPr>
              <w:numPr>
                <w:ilvl w:val="0"/>
                <w:numId w:val="4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7"/>
              <w:rPr>
                <w:color w:val="000000"/>
              </w:rPr>
              <w:pPrChange w:id="220" w:author="Microsoft Word" w:date="2024-10-22T16:18:00Z">
                <w:pPr>
                  <w:numPr>
                    <w:numId w:val="3"/>
                  </w:numPr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before="17"/>
                  <w:ind w:left="720" w:hanging="360"/>
                </w:pPr>
              </w:pPrChange>
            </w:pPr>
            <w:r>
              <w:rPr>
                <w:color w:val="000000"/>
              </w:rPr>
              <w:t xml:space="preserve">Nome da Fazenda     </w:t>
            </w:r>
          </w:p>
          <w:p w14:paraId="00000100" w14:textId="30CC4DE2" w:rsidR="0019435A" w:rsidRDefault="00FB7D8C">
            <w:pPr>
              <w:numPr>
                <w:ilvl w:val="0"/>
                <w:numId w:val="4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7"/>
              <w:rPr>
                <w:color w:val="000000"/>
              </w:rPr>
              <w:pPrChange w:id="221" w:author="Microsoft Word" w:date="2024-10-22T16:18:00Z">
                <w:pPr>
                  <w:numPr>
                    <w:numId w:val="3"/>
                  </w:numPr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before="17"/>
                  <w:ind w:left="720" w:hanging="360"/>
                </w:pPr>
              </w:pPrChange>
            </w:pPr>
            <w:r>
              <w:rPr>
                <w:color w:val="000000"/>
              </w:rPr>
              <w:t xml:space="preserve">Opções de menu: </w:t>
            </w:r>
            <w:r w:rsidR="00F73D4A">
              <w:rPr>
                <w:color w:val="000000"/>
              </w:rPr>
              <w:t>“</w:t>
            </w:r>
            <w:r>
              <w:rPr>
                <w:color w:val="000000"/>
              </w:rPr>
              <w:t>Dashboard</w:t>
            </w:r>
            <w:r w:rsidR="00F73D4A">
              <w:rPr>
                <w:color w:val="000000"/>
              </w:rPr>
              <w:t>”</w:t>
            </w:r>
            <w:r>
              <w:rPr>
                <w:color w:val="000000"/>
              </w:rPr>
              <w:t xml:space="preserve">, </w:t>
            </w:r>
            <w:r w:rsidR="00F73D4A">
              <w:rPr>
                <w:color w:val="000000"/>
              </w:rPr>
              <w:t>“</w:t>
            </w:r>
            <w:r>
              <w:rPr>
                <w:color w:val="000000"/>
              </w:rPr>
              <w:t>Meus Animais</w:t>
            </w:r>
            <w:r w:rsidR="00F73D4A">
              <w:rPr>
                <w:color w:val="000000"/>
              </w:rPr>
              <w:t>”</w:t>
            </w:r>
            <w:r>
              <w:rPr>
                <w:color w:val="000000"/>
              </w:rPr>
              <w:t xml:space="preserve">, </w:t>
            </w:r>
            <w:r w:rsidR="00F73D4A">
              <w:rPr>
                <w:color w:val="000000"/>
              </w:rPr>
              <w:t>“</w:t>
            </w:r>
            <w:r>
              <w:rPr>
                <w:color w:val="000000"/>
              </w:rPr>
              <w:t>Calendário</w:t>
            </w:r>
            <w:r w:rsidR="00F73D4A">
              <w:rPr>
                <w:color w:val="000000"/>
              </w:rPr>
              <w:t>”</w:t>
            </w:r>
            <w:r>
              <w:rPr>
                <w:color w:val="000000"/>
              </w:rPr>
              <w:t xml:space="preserve">, </w:t>
            </w:r>
            <w:r w:rsidR="00F73D4A">
              <w:rPr>
                <w:color w:val="000000"/>
              </w:rPr>
              <w:t>“</w:t>
            </w:r>
            <w:r>
              <w:rPr>
                <w:color w:val="000000"/>
              </w:rPr>
              <w:t>Relatórios</w:t>
            </w:r>
            <w:r w:rsidR="00F73D4A">
              <w:rPr>
                <w:color w:val="000000"/>
              </w:rPr>
              <w:t>”</w:t>
            </w:r>
            <w:r>
              <w:rPr>
                <w:color w:val="000000"/>
              </w:rPr>
              <w:t xml:space="preserve">, </w:t>
            </w:r>
            <w:r w:rsidR="00F73D4A">
              <w:rPr>
                <w:color w:val="000000"/>
              </w:rPr>
              <w:t>“</w:t>
            </w:r>
            <w:r>
              <w:rPr>
                <w:color w:val="000000"/>
              </w:rPr>
              <w:t>Configurações</w:t>
            </w:r>
            <w:r w:rsidR="00F73D4A">
              <w:rPr>
                <w:color w:val="000000"/>
              </w:rPr>
              <w:t>”</w:t>
            </w:r>
            <w:r>
              <w:rPr>
                <w:color w:val="000000"/>
              </w:rPr>
              <w:t xml:space="preserve">, </w:t>
            </w:r>
            <w:r w:rsidR="00F73D4A">
              <w:rPr>
                <w:color w:val="000000"/>
              </w:rPr>
              <w:t>“</w:t>
            </w:r>
            <w:r>
              <w:rPr>
                <w:color w:val="000000"/>
              </w:rPr>
              <w:t>Sair</w:t>
            </w:r>
            <w:r w:rsidR="00F73D4A">
              <w:rPr>
                <w:color w:val="000000"/>
              </w:rPr>
              <w:t>”</w:t>
            </w:r>
          </w:p>
          <w:p w14:paraId="00000101" w14:textId="10DD420A" w:rsidR="0019435A" w:rsidRDefault="00FB7D8C">
            <w:pPr>
              <w:numPr>
                <w:ilvl w:val="0"/>
                <w:numId w:val="6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331"/>
              </w:tabs>
              <w:spacing w:before="31" w:line="259" w:lineRule="auto"/>
              <w:rPr>
                <w:color w:val="000000"/>
              </w:rPr>
              <w:pPrChange w:id="222" w:author="Microsoft Word" w:date="2024-10-22T16:18:00Z">
                <w:pPr>
                  <w:numPr>
                    <w:numId w:val="25"/>
                  </w:numPr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tabs>
                    <w:tab w:val="left" w:pos="331"/>
                  </w:tabs>
                  <w:spacing w:before="31" w:line="259" w:lineRule="auto"/>
                  <w:ind w:left="334" w:hanging="284"/>
                </w:pPr>
              </w:pPrChange>
            </w:pPr>
            <w:r>
              <w:rPr>
                <w:color w:val="000000"/>
              </w:rPr>
              <w:t>Opções de idioma</w:t>
            </w:r>
          </w:p>
          <w:p w14:paraId="00000102" w14:textId="56814636" w:rsidR="0019435A" w:rsidRDefault="00FB7D8C">
            <w:pPr>
              <w:numPr>
                <w:ilvl w:val="0"/>
                <w:numId w:val="4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331"/>
              </w:tabs>
              <w:spacing w:before="31" w:line="259" w:lineRule="auto"/>
              <w:rPr>
                <w:color w:val="000000"/>
              </w:rPr>
              <w:pPrChange w:id="223" w:author="Microsoft Word" w:date="2024-10-22T16:18:00Z">
                <w:pPr>
                  <w:numPr>
                    <w:numId w:val="2"/>
                  </w:numPr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tabs>
                    <w:tab w:val="left" w:pos="331"/>
                  </w:tabs>
                  <w:spacing w:before="31" w:line="259" w:lineRule="auto"/>
                  <w:ind w:left="691" w:hanging="360"/>
                </w:pPr>
              </w:pPrChange>
            </w:pPr>
            <w:r>
              <w:rPr>
                <w:color w:val="000000"/>
              </w:rPr>
              <w:t>Inglês</w:t>
            </w:r>
          </w:p>
          <w:p w14:paraId="00000103" w14:textId="74C01278" w:rsidR="0019435A" w:rsidRDefault="00FB7D8C">
            <w:pPr>
              <w:numPr>
                <w:ilvl w:val="0"/>
                <w:numId w:val="4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331"/>
              </w:tabs>
              <w:spacing w:before="31" w:line="259" w:lineRule="auto"/>
              <w:rPr>
                <w:color w:val="000000"/>
              </w:rPr>
              <w:pPrChange w:id="224" w:author="Microsoft Word" w:date="2024-10-22T16:18:00Z">
                <w:pPr>
                  <w:numPr>
                    <w:numId w:val="2"/>
                  </w:numPr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tabs>
                    <w:tab w:val="left" w:pos="331"/>
                  </w:tabs>
                  <w:spacing w:before="31" w:line="259" w:lineRule="auto"/>
                  <w:ind w:left="691" w:hanging="360"/>
                </w:pPr>
              </w:pPrChange>
            </w:pPr>
            <w:proofErr w:type="spellStart"/>
            <w:r>
              <w:rPr>
                <w:color w:val="000000"/>
              </w:rPr>
              <w:t>Portugês</w:t>
            </w:r>
            <w:proofErr w:type="spellEnd"/>
          </w:p>
          <w:p w14:paraId="00000104" w14:textId="72F253D8" w:rsidR="0019435A" w:rsidRDefault="00FB7D8C">
            <w:pPr>
              <w:numPr>
                <w:ilvl w:val="0"/>
                <w:numId w:val="6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1"/>
              <w:rPr>
                <w:color w:val="000000"/>
              </w:rPr>
              <w:pPrChange w:id="225" w:author="Microsoft Word" w:date="2024-10-22T16:18:00Z">
                <w:pPr>
                  <w:numPr>
                    <w:numId w:val="25"/>
                  </w:numPr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before="31"/>
                  <w:ind w:left="334" w:hanging="284"/>
                </w:pPr>
              </w:pPrChange>
            </w:pPr>
            <w:r>
              <w:rPr>
                <w:color w:val="000000"/>
              </w:rPr>
              <w:t>Notificações</w:t>
            </w:r>
          </w:p>
          <w:p w14:paraId="00000105" w14:textId="77777777" w:rsidR="0019435A" w:rsidRDefault="00FB7D8C">
            <w:pPr>
              <w:numPr>
                <w:ilvl w:val="0"/>
                <w:numId w:val="6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1"/>
              <w:rPr>
                <w:color w:val="000000"/>
              </w:rPr>
              <w:pPrChange w:id="226" w:author="Microsoft Word" w:date="2024-10-22T16:18:00Z">
                <w:pPr>
                  <w:numPr>
                    <w:numId w:val="20"/>
                  </w:numPr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before="31"/>
                  <w:ind w:left="720" w:hanging="360"/>
                </w:pPr>
              </w:pPrChange>
            </w:pPr>
            <w:r>
              <w:rPr>
                <w:color w:val="000000"/>
              </w:rPr>
              <w:t>Notificação de novo evento</w:t>
            </w:r>
          </w:p>
          <w:p w14:paraId="00000106" w14:textId="420578F5" w:rsidR="0019435A" w:rsidRDefault="00FB7D8C">
            <w:pPr>
              <w:numPr>
                <w:ilvl w:val="0"/>
                <w:numId w:val="6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1"/>
              <w:rPr>
                <w:color w:val="000000"/>
              </w:rPr>
              <w:pPrChange w:id="227" w:author="Microsoft Word" w:date="2024-10-22T16:18:00Z">
                <w:pPr>
                  <w:numPr>
                    <w:numId w:val="20"/>
                  </w:numPr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before="31"/>
                  <w:ind w:left="720" w:hanging="360"/>
                </w:pPr>
              </w:pPrChange>
            </w:pPr>
            <w:r>
              <w:rPr>
                <w:color w:val="000000"/>
              </w:rPr>
              <w:t xml:space="preserve">Notificação de novo alerta </w:t>
            </w:r>
          </w:p>
        </w:tc>
      </w:tr>
      <w:tr w:rsidR="0019435A" w14:paraId="71779346" w14:textId="77777777">
        <w:trPr>
          <w:trHeight w:val="587"/>
          <w:trPrChange w:id="228" w:author="Microsoft Word" w:date="2024-10-22T16:18:00Z">
            <w:trPr>
              <w:trHeight w:val="587"/>
            </w:trPr>
          </w:trPrChange>
        </w:trPr>
        <w:tc>
          <w:tcPr>
            <w:tcW w:w="9659" w:type="dxa"/>
            <w:tcPrChange w:id="229" w:author="Microsoft Word" w:date="2024-10-22T16:18:00Z">
              <w:tcPr>
                <w:tcW w:w="9659" w:type="dxa"/>
              </w:tcPr>
            </w:tcPrChange>
          </w:tcPr>
          <w:p w14:paraId="00000107" w14:textId="386F7ACE" w:rsidR="0019435A" w:rsidRDefault="002C1D0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3"/>
              <w:rPr>
                <w:b/>
                <w:color w:val="000000"/>
              </w:rPr>
            </w:pPr>
            <w:r>
              <w:rPr>
                <w:noProof/>
              </w:rPr>
              <w:drawing>
                <wp:anchor distT="114300" distB="114300" distL="114300" distR="114300" simplePos="0" relativeHeight="251658250" behindDoc="0" locked="0" layoutInCell="1" hidden="0" allowOverlap="1" wp14:anchorId="471B1102" wp14:editId="20227D3A">
                  <wp:simplePos x="0" y="0"/>
                  <wp:positionH relativeFrom="column">
                    <wp:posOffset>1344930</wp:posOffset>
                  </wp:positionH>
                  <wp:positionV relativeFrom="paragraph">
                    <wp:posOffset>-54610</wp:posOffset>
                  </wp:positionV>
                  <wp:extent cx="3126740" cy="2256155"/>
                  <wp:effectExtent l="0" t="0" r="0" b="0"/>
                  <wp:wrapNone/>
                  <wp:docPr id="7" name="image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26740" cy="225615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</wp:anchor>
              </w:drawing>
            </w:r>
          </w:p>
          <w:p w14:paraId="785F9F57" w14:textId="77777777" w:rsidR="002C1D09" w:rsidRDefault="002C1D0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3"/>
              <w:rPr>
                <w:b/>
                <w:color w:val="000000"/>
              </w:rPr>
            </w:pPr>
          </w:p>
          <w:p w14:paraId="0B90C86B" w14:textId="77777777" w:rsidR="002C1D09" w:rsidRDefault="002C1D0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3"/>
              <w:rPr>
                <w:b/>
                <w:color w:val="000000"/>
              </w:rPr>
            </w:pPr>
          </w:p>
          <w:p w14:paraId="68CA5BDF" w14:textId="77777777" w:rsidR="002C1D09" w:rsidRDefault="002C1D0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3"/>
              <w:rPr>
                <w:b/>
                <w:color w:val="000000"/>
              </w:rPr>
            </w:pPr>
          </w:p>
          <w:p w14:paraId="6F35098A" w14:textId="77777777" w:rsidR="002C1D09" w:rsidRDefault="002C1D0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3"/>
              <w:rPr>
                <w:b/>
                <w:color w:val="000000"/>
              </w:rPr>
            </w:pPr>
          </w:p>
          <w:p w14:paraId="22CF7A4F" w14:textId="77777777" w:rsidR="002C1D09" w:rsidRDefault="002C1D0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3"/>
              <w:rPr>
                <w:b/>
                <w:color w:val="000000"/>
              </w:rPr>
            </w:pPr>
          </w:p>
          <w:p w14:paraId="20C88CA2" w14:textId="77777777" w:rsidR="002C1D09" w:rsidRDefault="002C1D0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3"/>
              <w:rPr>
                <w:b/>
                <w:color w:val="000000"/>
              </w:rPr>
            </w:pPr>
          </w:p>
          <w:p w14:paraId="36A3F89C" w14:textId="77777777" w:rsidR="002C1D09" w:rsidRDefault="002C1D0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3"/>
              <w:rPr>
                <w:b/>
                <w:color w:val="000000"/>
              </w:rPr>
            </w:pPr>
          </w:p>
          <w:p w14:paraId="1A6FDAD5" w14:textId="77777777" w:rsidR="002C1D09" w:rsidRDefault="002C1D0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"/>
              <w:ind w:left="51"/>
              <w:rPr>
                <w:b/>
                <w:color w:val="003763"/>
              </w:rPr>
            </w:pPr>
          </w:p>
          <w:p w14:paraId="171C61E7" w14:textId="77777777" w:rsidR="002C1D09" w:rsidRDefault="002C1D0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"/>
              <w:ind w:left="51"/>
              <w:rPr>
                <w:b/>
                <w:color w:val="003763"/>
              </w:rPr>
            </w:pPr>
          </w:p>
          <w:p w14:paraId="7CA1630B" w14:textId="77777777" w:rsidR="002C1D09" w:rsidRDefault="002C1D0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"/>
              <w:ind w:left="51"/>
              <w:rPr>
                <w:b/>
                <w:color w:val="003763"/>
              </w:rPr>
            </w:pPr>
          </w:p>
          <w:p w14:paraId="7BC12949" w14:textId="77777777" w:rsidR="002C1D09" w:rsidRDefault="002C1D0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"/>
              <w:ind w:left="51"/>
              <w:rPr>
                <w:b/>
                <w:color w:val="003763"/>
              </w:rPr>
            </w:pPr>
          </w:p>
          <w:p w14:paraId="5CE1D1F5" w14:textId="77777777" w:rsidR="002C1D09" w:rsidRDefault="002C1D0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"/>
              <w:ind w:left="51"/>
              <w:rPr>
                <w:b/>
                <w:color w:val="003763"/>
              </w:rPr>
            </w:pPr>
          </w:p>
          <w:p w14:paraId="6B5F36AE" w14:textId="77777777" w:rsidR="002C1D09" w:rsidRDefault="002C1D0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"/>
              <w:ind w:left="51"/>
              <w:rPr>
                <w:b/>
                <w:color w:val="003763"/>
              </w:rPr>
            </w:pPr>
          </w:p>
          <w:p w14:paraId="277264AC" w14:textId="77777777" w:rsidR="002C1D09" w:rsidRDefault="002C1D0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"/>
              <w:ind w:left="51"/>
              <w:rPr>
                <w:b/>
                <w:color w:val="003763"/>
              </w:rPr>
            </w:pPr>
          </w:p>
          <w:p w14:paraId="00000108" w14:textId="4E9B133F" w:rsidR="0019435A" w:rsidRDefault="00A0212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"/>
              <w:ind w:left="51"/>
              <w:rPr>
                <w:b/>
                <w:color w:val="000000"/>
              </w:rPr>
            </w:pPr>
            <w:r>
              <w:rPr>
                <w:b/>
                <w:color w:val="003763"/>
              </w:rPr>
              <w:t>7</w:t>
            </w:r>
            <w:r w:rsidR="00FB7D8C">
              <w:rPr>
                <w:b/>
                <w:color w:val="003763"/>
              </w:rPr>
              <w:t>.2 Requisitos de design:</w:t>
            </w:r>
          </w:p>
        </w:tc>
      </w:tr>
      <w:tr w:rsidR="0019435A" w14:paraId="1359E4A3" w14:textId="77777777">
        <w:trPr>
          <w:trHeight w:val="3146"/>
          <w:trPrChange w:id="230" w:author="Microsoft Word" w:date="2024-10-22T16:18:00Z">
            <w:trPr>
              <w:trHeight w:val="3146"/>
            </w:trPr>
          </w:trPrChange>
        </w:trPr>
        <w:tc>
          <w:tcPr>
            <w:tcW w:w="9659" w:type="dxa"/>
            <w:tcPrChange w:id="231" w:author="Microsoft Word" w:date="2024-10-22T16:18:00Z">
              <w:tcPr>
                <w:tcW w:w="9659" w:type="dxa"/>
              </w:tcPr>
            </w:tcPrChange>
          </w:tcPr>
          <w:p w14:paraId="0000010B" w14:textId="4EC64471" w:rsidR="0019435A" w:rsidRDefault="00D1398D">
            <w:pPr>
              <w:numPr>
                <w:ilvl w:val="0"/>
                <w:numId w:val="6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330"/>
                <w:tab w:val="left" w:pos="333"/>
              </w:tabs>
              <w:ind w:right="503"/>
              <w:rPr>
                <w:color w:val="000000"/>
              </w:rPr>
              <w:pPrChange w:id="232" w:author="Microsoft Word" w:date="2024-10-22T16:18:00Z">
                <w:pPr>
                  <w:numPr>
                    <w:numId w:val="28"/>
                  </w:numPr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tabs>
                    <w:tab w:val="left" w:pos="330"/>
                    <w:tab w:val="left" w:pos="333"/>
                  </w:tabs>
                  <w:ind w:left="334" w:right="503" w:hanging="284"/>
                </w:pPr>
              </w:pPrChange>
            </w:pPr>
            <w:r>
              <w:rPr>
                <w:color w:val="000000"/>
              </w:rPr>
              <w:t>Deve ser possível u</w:t>
            </w:r>
            <w:r w:rsidR="00FB7D8C">
              <w:rPr>
                <w:color w:val="000000"/>
              </w:rPr>
              <w:t>tilizar botões de ativar/desativar (</w:t>
            </w:r>
            <w:proofErr w:type="spellStart"/>
            <w:r w:rsidR="00FB7D8C">
              <w:rPr>
                <w:color w:val="000000"/>
              </w:rPr>
              <w:t>toggle</w:t>
            </w:r>
            <w:proofErr w:type="spellEnd"/>
            <w:r w:rsidR="00FB7D8C">
              <w:rPr>
                <w:color w:val="000000"/>
              </w:rPr>
              <w:t>) para as opções de notificação.</w:t>
            </w:r>
          </w:p>
          <w:p w14:paraId="0000010E" w14:textId="0B184267" w:rsidR="0019435A" w:rsidRDefault="00FB7D8C" w:rsidP="006D112F">
            <w:pPr>
              <w:numPr>
                <w:ilvl w:val="0"/>
                <w:numId w:val="6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8" w:line="220" w:lineRule="auto"/>
              <w:rPr>
                <w:color w:val="000000"/>
              </w:rPr>
              <w:pPrChange w:id="233" w:author="Microsoft Word" w:date="2024-10-22T16:18:00Z">
                <w:pPr>
                  <w:numPr>
                    <w:numId w:val="18"/>
                  </w:numPr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before="18" w:line="220" w:lineRule="auto"/>
                  <w:ind w:left="720" w:hanging="360"/>
                </w:pPr>
              </w:pPrChange>
            </w:pPr>
            <w:r>
              <w:rPr>
                <w:color w:val="000000"/>
              </w:rPr>
              <w:t xml:space="preserve">A mudança de idioma deve ser aplicada imediatamente, porém, somente </w:t>
            </w:r>
            <w:r w:rsidR="006D112F">
              <w:rPr>
                <w:color w:val="000000"/>
              </w:rPr>
              <w:t>na</w:t>
            </w:r>
            <w:r w:rsidR="00D1398D">
              <w:rPr>
                <w:color w:val="000000"/>
              </w:rPr>
              <w:t xml:space="preserve"> </w:t>
            </w:r>
            <w:proofErr w:type="spellStart"/>
            <w:r w:rsidR="00D1398D">
              <w:rPr>
                <w:color w:val="000000"/>
              </w:rPr>
              <w:t>sidebar</w:t>
            </w:r>
            <w:proofErr w:type="spellEnd"/>
            <w:r w:rsidR="00D1398D">
              <w:rPr>
                <w:color w:val="000000"/>
              </w:rPr>
              <w:t xml:space="preserve"> e na própria tela de configurações;</w:t>
            </w:r>
          </w:p>
        </w:tc>
      </w:tr>
    </w:tbl>
    <w:p w14:paraId="0000010F" w14:textId="19E2C424" w:rsidR="0019435A" w:rsidRDefault="00864B51">
      <w:pPr>
        <w:pBdr>
          <w:top w:val="nil"/>
          <w:left w:val="nil"/>
          <w:bottom w:val="nil"/>
          <w:right w:val="nil"/>
          <w:between w:val="nil"/>
        </w:pBdr>
        <w:spacing w:before="323"/>
        <w:rPr>
          <w:b/>
          <w:color w:val="000000"/>
          <w:sz w:val="40"/>
          <w:szCs w:val="40"/>
        </w:rPr>
      </w:pPr>
      <w:r>
        <w:rPr>
          <w:b/>
          <w:color w:val="000000"/>
          <w:sz w:val="40"/>
          <w:szCs w:val="40"/>
        </w:rPr>
        <w:br w:type="page"/>
      </w:r>
    </w:p>
    <w:p w14:paraId="2B8B5ED7" w14:textId="77777777" w:rsidR="0019435A" w:rsidRDefault="0019435A">
      <w:pPr>
        <w:pBdr>
          <w:top w:val="nil"/>
          <w:left w:val="nil"/>
          <w:bottom w:val="nil"/>
          <w:right w:val="nil"/>
          <w:between w:val="nil"/>
        </w:pBdr>
        <w:spacing w:before="323"/>
        <w:rPr>
          <w:b/>
          <w:color w:val="000000"/>
          <w:sz w:val="40"/>
          <w:szCs w:val="40"/>
        </w:rPr>
      </w:pPr>
      <w:bookmarkStart w:id="234" w:name="3rdcrjn" w:colFirst="0" w:colLast="0"/>
      <w:bookmarkStart w:id="235" w:name="_26in1rg" w:colFirst="0" w:colLast="0"/>
      <w:bookmarkEnd w:id="234"/>
      <w:bookmarkEnd w:id="235"/>
    </w:p>
    <w:p w14:paraId="00000116" w14:textId="77777777" w:rsidR="0019435A" w:rsidRDefault="00FB7D8C">
      <w:pPr>
        <w:pStyle w:val="Ttulo1"/>
        <w:spacing w:before="1"/>
        <w:ind w:firstLine="112"/>
      </w:pPr>
      <w:r>
        <w:rPr>
          <w:color w:val="003763"/>
        </w:rPr>
        <w:t>Instruções para o competidor</w:t>
      </w:r>
    </w:p>
    <w:p w14:paraId="00000117" w14:textId="77777777" w:rsidR="0019435A" w:rsidRDefault="0019435A">
      <w:pPr>
        <w:pBdr>
          <w:top w:val="nil"/>
          <w:left w:val="nil"/>
          <w:bottom w:val="nil"/>
          <w:right w:val="nil"/>
          <w:between w:val="nil"/>
        </w:pBdr>
        <w:ind w:left="720"/>
        <w:rPr>
          <w:color w:val="000000"/>
          <w:sz w:val="20"/>
          <w:szCs w:val="20"/>
        </w:rPr>
      </w:pPr>
    </w:p>
    <w:p w14:paraId="4C497781" w14:textId="6D4ABE6D" w:rsidR="0018625D" w:rsidRPr="0018625D" w:rsidRDefault="0018625D" w:rsidP="0018625D">
      <w:pPr>
        <w:numPr>
          <w:ilvl w:val="0"/>
          <w:numId w:val="54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0"/>
          <w:szCs w:val="20"/>
        </w:rPr>
      </w:pPr>
      <w:r w:rsidRPr="0018625D">
        <w:rPr>
          <w:color w:val="000000"/>
          <w:sz w:val="20"/>
          <w:szCs w:val="20"/>
        </w:rPr>
        <w:t xml:space="preserve">Crie e exporte o projeto no </w:t>
      </w:r>
      <w:proofErr w:type="spellStart"/>
      <w:r w:rsidRPr="0018625D">
        <w:rPr>
          <w:color w:val="000000"/>
          <w:sz w:val="20"/>
          <w:szCs w:val="20"/>
        </w:rPr>
        <w:t>Figma</w:t>
      </w:r>
      <w:proofErr w:type="spellEnd"/>
      <w:r w:rsidRPr="0018625D">
        <w:rPr>
          <w:color w:val="000000"/>
          <w:sz w:val="20"/>
          <w:szCs w:val="20"/>
        </w:rPr>
        <w:t xml:space="preserve">, com o seguinte nome: </w:t>
      </w:r>
      <w:r w:rsidRPr="0018625D">
        <w:rPr>
          <w:b/>
          <w:bCs/>
          <w:color w:val="000000"/>
          <w:sz w:val="20"/>
          <w:szCs w:val="20"/>
        </w:rPr>
        <w:t>08_Modulo_A</w:t>
      </w:r>
      <w:r w:rsidR="005C4BE2">
        <w:rPr>
          <w:b/>
          <w:bCs/>
          <w:color w:val="000000"/>
          <w:sz w:val="20"/>
          <w:szCs w:val="20"/>
        </w:rPr>
        <w:t>2</w:t>
      </w:r>
      <w:r w:rsidRPr="0018625D">
        <w:rPr>
          <w:b/>
          <w:bCs/>
          <w:color w:val="000000"/>
          <w:sz w:val="20"/>
          <w:szCs w:val="20"/>
        </w:rPr>
        <w:t>_AgroTech</w:t>
      </w:r>
      <w:r w:rsidRPr="0018625D">
        <w:rPr>
          <w:color w:val="000000"/>
          <w:sz w:val="20"/>
          <w:szCs w:val="20"/>
        </w:rPr>
        <w:t>.</w:t>
      </w:r>
    </w:p>
    <w:p w14:paraId="26F96135" w14:textId="0DB1ACE1" w:rsidR="005C4BE2" w:rsidRPr="005C4BE2" w:rsidRDefault="005C4BE2" w:rsidP="005C4BE2">
      <w:pPr>
        <w:numPr>
          <w:ilvl w:val="0"/>
          <w:numId w:val="54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0"/>
          <w:szCs w:val="20"/>
        </w:rPr>
      </w:pPr>
      <w:r w:rsidRPr="005C4BE2">
        <w:rPr>
          <w:color w:val="000000"/>
          <w:sz w:val="20"/>
          <w:szCs w:val="20"/>
        </w:rPr>
        <w:t xml:space="preserve">Adicione o projeto exportado em um repositório no servidor GIT com a nomenclatura: </w:t>
      </w:r>
      <w:r w:rsidRPr="005C4BE2">
        <w:rPr>
          <w:b/>
          <w:bCs/>
          <w:color w:val="000000"/>
          <w:sz w:val="20"/>
          <w:szCs w:val="20"/>
        </w:rPr>
        <w:t>08_ A</w:t>
      </w:r>
      <w:r>
        <w:rPr>
          <w:b/>
          <w:bCs/>
          <w:color w:val="000000"/>
          <w:sz w:val="20"/>
          <w:szCs w:val="20"/>
        </w:rPr>
        <w:t>2</w:t>
      </w:r>
      <w:r w:rsidRPr="005C4BE2">
        <w:rPr>
          <w:b/>
          <w:bCs/>
          <w:color w:val="000000"/>
          <w:sz w:val="20"/>
          <w:szCs w:val="20"/>
        </w:rPr>
        <w:t>_XX_ Nome</w:t>
      </w:r>
      <w:r w:rsidRPr="005C4BE2">
        <w:rPr>
          <w:color w:val="000000"/>
          <w:sz w:val="20"/>
          <w:szCs w:val="20"/>
        </w:rPr>
        <w:t>, onde XX é o número de sua estação de trabalho;</w:t>
      </w:r>
    </w:p>
    <w:p w14:paraId="0000011A" w14:textId="6245B338" w:rsidR="0019435A" w:rsidRPr="005C4BE2" w:rsidRDefault="0019435A" w:rsidP="005C4BE2">
      <w:pPr>
        <w:pBdr>
          <w:top w:val="nil"/>
          <w:left w:val="nil"/>
          <w:bottom w:val="nil"/>
          <w:right w:val="nil"/>
          <w:between w:val="nil"/>
        </w:pBdr>
        <w:ind w:left="720"/>
        <w:rPr>
          <w:color w:val="000000"/>
          <w:sz w:val="24"/>
          <w:szCs w:val="24"/>
        </w:rPr>
      </w:pPr>
    </w:p>
    <w:p w14:paraId="0000011B" w14:textId="77777777" w:rsidR="0019435A" w:rsidRDefault="00FB7D8C">
      <w:pPr>
        <w:pStyle w:val="Ttulo1"/>
        <w:ind w:firstLine="112"/>
      </w:pPr>
      <w:bookmarkStart w:id="236" w:name="lnxbz9" w:colFirst="0" w:colLast="0"/>
      <w:bookmarkStart w:id="237" w:name="_35nkun2" w:colFirst="0" w:colLast="0"/>
      <w:bookmarkEnd w:id="236"/>
      <w:bookmarkEnd w:id="237"/>
      <w:r>
        <w:rPr>
          <w:color w:val="003763"/>
        </w:rPr>
        <w:t>Esquema de Pontuação</w:t>
      </w:r>
    </w:p>
    <w:p w14:paraId="0000011C" w14:textId="77777777" w:rsidR="0019435A" w:rsidRDefault="0019435A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b/>
          <w:color w:val="000000"/>
          <w:sz w:val="9"/>
          <w:szCs w:val="9"/>
        </w:rPr>
      </w:pPr>
    </w:p>
    <w:tbl>
      <w:tblPr>
        <w:tblW w:w="9853" w:type="dxa"/>
        <w:tblInd w:w="122" w:type="dxa"/>
        <w:tblBorders>
          <w:top w:val="single" w:sz="4" w:space="0" w:color="D7D7D7"/>
          <w:left w:val="single" w:sz="4" w:space="0" w:color="D7D7D7"/>
          <w:bottom w:val="single" w:sz="4" w:space="0" w:color="D7D7D7"/>
          <w:right w:val="single" w:sz="4" w:space="0" w:color="D7D7D7"/>
          <w:insideH w:val="single" w:sz="4" w:space="0" w:color="D7D7D7"/>
          <w:insideV w:val="single" w:sz="4" w:space="0" w:color="D7D7D7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  <w:tblPrChange w:id="238" w:author="Microsoft Word" w:date="2024-10-22T16:18:00Z">
          <w:tblPr>
            <w:tblStyle w:val="a8"/>
            <w:tblW w:w="9853" w:type="dxa"/>
            <w:tblInd w:w="122" w:type="dxa"/>
            <w:tblBorders>
              <w:top w:val="single" w:sz="4" w:space="0" w:color="D7D7D7"/>
              <w:left w:val="single" w:sz="4" w:space="0" w:color="D7D7D7"/>
              <w:bottom w:val="single" w:sz="4" w:space="0" w:color="D7D7D7"/>
              <w:right w:val="single" w:sz="4" w:space="0" w:color="D7D7D7"/>
              <w:insideH w:val="single" w:sz="4" w:space="0" w:color="D7D7D7"/>
              <w:insideV w:val="single" w:sz="4" w:space="0" w:color="D7D7D7"/>
            </w:tblBorders>
            <w:tblLayout w:type="fixed"/>
            <w:tblLook w:val="0000" w:firstRow="0" w:lastRow="0" w:firstColumn="0" w:lastColumn="0" w:noHBand="0" w:noVBand="0"/>
          </w:tblPr>
        </w:tblPrChange>
      </w:tblPr>
      <w:tblGrid>
        <w:gridCol w:w="806"/>
        <w:gridCol w:w="8234"/>
        <w:gridCol w:w="813"/>
        <w:tblGridChange w:id="239">
          <w:tblGrid>
            <w:gridCol w:w="806"/>
            <w:gridCol w:w="8234"/>
            <w:gridCol w:w="813"/>
          </w:tblGrid>
        </w:tblGridChange>
      </w:tblGrid>
      <w:tr w:rsidR="0019435A" w14:paraId="7AA4EC98" w14:textId="77777777">
        <w:trPr>
          <w:trHeight w:val="484"/>
          <w:trPrChange w:id="240" w:author="Microsoft Word" w:date="2024-10-22T16:18:00Z">
            <w:trPr>
              <w:trHeight w:val="484"/>
            </w:trPr>
          </w:trPrChange>
        </w:trPr>
        <w:tc>
          <w:tcPr>
            <w:tcW w:w="9853" w:type="dxa"/>
            <w:gridSpan w:val="3"/>
            <w:tcPrChange w:id="241" w:author="Microsoft Word" w:date="2024-10-22T16:18:00Z">
              <w:tcPr>
                <w:tcW w:w="9853" w:type="dxa"/>
                <w:gridSpan w:val="3"/>
              </w:tcPr>
            </w:tcPrChange>
          </w:tcPr>
          <w:p w14:paraId="0000011D" w14:textId="77777777" w:rsidR="0019435A" w:rsidRDefault="00FB7D8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3"/>
              <w:ind w:left="10"/>
              <w:jc w:val="center"/>
              <w:rPr>
                <w:b/>
                <w:color w:val="000000"/>
                <w:sz w:val="20"/>
                <w:szCs w:val="20"/>
              </w:rPr>
            </w:pPr>
            <w:r>
              <w:rPr>
                <w:b/>
                <w:color w:val="000000"/>
                <w:sz w:val="20"/>
                <w:szCs w:val="20"/>
              </w:rPr>
              <w:t>Module A2 - Design</w:t>
            </w:r>
          </w:p>
        </w:tc>
      </w:tr>
      <w:tr w:rsidR="0019435A" w14:paraId="241589F1" w14:textId="77777777">
        <w:trPr>
          <w:trHeight w:val="482"/>
          <w:trPrChange w:id="242" w:author="Microsoft Word" w:date="2024-10-22T16:18:00Z">
            <w:trPr>
              <w:trHeight w:val="482"/>
            </w:trPr>
          </w:trPrChange>
        </w:trPr>
        <w:tc>
          <w:tcPr>
            <w:tcW w:w="806" w:type="dxa"/>
            <w:tcPrChange w:id="243" w:author="Microsoft Word" w:date="2024-10-22T16:18:00Z">
              <w:tcPr>
                <w:tcW w:w="806" w:type="dxa"/>
              </w:tcPr>
            </w:tcPrChange>
          </w:tcPr>
          <w:p w14:paraId="00000120" w14:textId="77777777" w:rsidR="0019435A" w:rsidRDefault="00FB7D8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1"/>
              <w:ind w:left="15" w:right="5"/>
              <w:jc w:val="center"/>
              <w:rPr>
                <w:b/>
                <w:color w:val="000000"/>
                <w:sz w:val="20"/>
                <w:szCs w:val="20"/>
              </w:rPr>
            </w:pPr>
            <w:r>
              <w:rPr>
                <w:b/>
                <w:color w:val="000000"/>
                <w:sz w:val="20"/>
                <w:szCs w:val="20"/>
              </w:rPr>
              <w:t>No.</w:t>
            </w:r>
          </w:p>
        </w:tc>
        <w:tc>
          <w:tcPr>
            <w:tcW w:w="8234" w:type="dxa"/>
            <w:tcPrChange w:id="244" w:author="Microsoft Word" w:date="2024-10-22T16:18:00Z">
              <w:tcPr>
                <w:tcW w:w="8234" w:type="dxa"/>
              </w:tcPr>
            </w:tcPrChange>
          </w:tcPr>
          <w:p w14:paraId="00000121" w14:textId="77777777" w:rsidR="0019435A" w:rsidRDefault="00FB7D8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1"/>
              <w:ind w:left="108"/>
              <w:rPr>
                <w:b/>
                <w:color w:val="000000"/>
                <w:sz w:val="20"/>
                <w:szCs w:val="20"/>
              </w:rPr>
            </w:pPr>
            <w:r>
              <w:rPr>
                <w:b/>
                <w:color w:val="000000"/>
                <w:sz w:val="20"/>
                <w:szCs w:val="20"/>
              </w:rPr>
              <w:t>Subcritério</w:t>
            </w:r>
          </w:p>
        </w:tc>
        <w:tc>
          <w:tcPr>
            <w:tcW w:w="813" w:type="dxa"/>
            <w:tcPrChange w:id="245" w:author="Microsoft Word" w:date="2024-10-22T16:18:00Z">
              <w:tcPr>
                <w:tcW w:w="813" w:type="dxa"/>
              </w:tcPr>
            </w:tcPrChange>
          </w:tcPr>
          <w:p w14:paraId="00000122" w14:textId="77777777" w:rsidR="0019435A" w:rsidRDefault="00FB7D8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1"/>
              <w:ind w:left="17"/>
              <w:jc w:val="center"/>
              <w:rPr>
                <w:b/>
                <w:color w:val="000000"/>
                <w:sz w:val="20"/>
                <w:szCs w:val="20"/>
              </w:rPr>
            </w:pPr>
            <w:r>
              <w:rPr>
                <w:b/>
                <w:color w:val="000000"/>
                <w:sz w:val="20"/>
                <w:szCs w:val="20"/>
              </w:rPr>
              <w:t>Pontos</w:t>
            </w:r>
          </w:p>
        </w:tc>
      </w:tr>
      <w:tr w:rsidR="0019435A" w14:paraId="6959ACCD" w14:textId="77777777">
        <w:trPr>
          <w:trHeight w:val="481"/>
          <w:trPrChange w:id="246" w:author="Microsoft Word" w:date="2024-10-22T16:18:00Z">
            <w:trPr>
              <w:trHeight w:val="481"/>
            </w:trPr>
          </w:trPrChange>
        </w:trPr>
        <w:tc>
          <w:tcPr>
            <w:tcW w:w="806" w:type="dxa"/>
            <w:tcPrChange w:id="247" w:author="Microsoft Word" w:date="2024-10-22T16:18:00Z">
              <w:tcPr>
                <w:tcW w:w="806" w:type="dxa"/>
              </w:tcPr>
            </w:tcPrChange>
          </w:tcPr>
          <w:p w14:paraId="00000123" w14:textId="77777777" w:rsidR="0019435A" w:rsidRDefault="00FB7D8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1"/>
              <w:ind w:left="15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1</w:t>
            </w:r>
          </w:p>
        </w:tc>
        <w:tc>
          <w:tcPr>
            <w:tcW w:w="8234" w:type="dxa"/>
            <w:tcPrChange w:id="248" w:author="Microsoft Word" w:date="2024-10-22T16:18:00Z">
              <w:tcPr>
                <w:tcW w:w="8234" w:type="dxa"/>
              </w:tcPr>
            </w:tcPrChange>
          </w:tcPr>
          <w:p w14:paraId="00000124" w14:textId="77777777" w:rsidR="0019435A" w:rsidRDefault="00FB7D8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1" w:line="259" w:lineRule="auto"/>
              <w:ind w:left="108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Dashboard</w:t>
            </w:r>
          </w:p>
        </w:tc>
        <w:tc>
          <w:tcPr>
            <w:tcW w:w="813" w:type="dxa"/>
            <w:tcPrChange w:id="249" w:author="Microsoft Word" w:date="2024-10-22T16:18:00Z">
              <w:tcPr>
                <w:tcW w:w="813" w:type="dxa"/>
              </w:tcPr>
            </w:tcPrChange>
          </w:tcPr>
          <w:p w14:paraId="00000125" w14:textId="04AD8588" w:rsidR="0019435A" w:rsidRDefault="00E7395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1"/>
              <w:ind w:left="17" w:right="6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1,40</w:t>
            </w:r>
          </w:p>
        </w:tc>
      </w:tr>
      <w:tr w:rsidR="0019435A" w14:paraId="304734E7" w14:textId="77777777">
        <w:trPr>
          <w:trHeight w:val="482"/>
          <w:trPrChange w:id="250" w:author="Microsoft Word" w:date="2024-10-22T16:18:00Z">
            <w:trPr>
              <w:trHeight w:val="482"/>
            </w:trPr>
          </w:trPrChange>
        </w:trPr>
        <w:tc>
          <w:tcPr>
            <w:tcW w:w="806" w:type="dxa"/>
            <w:tcPrChange w:id="251" w:author="Microsoft Word" w:date="2024-10-22T16:18:00Z">
              <w:tcPr>
                <w:tcW w:w="806" w:type="dxa"/>
              </w:tcPr>
            </w:tcPrChange>
          </w:tcPr>
          <w:p w14:paraId="00000126" w14:textId="77777777" w:rsidR="0019435A" w:rsidRDefault="00FB7D8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1"/>
              <w:ind w:left="15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2</w:t>
            </w:r>
          </w:p>
        </w:tc>
        <w:tc>
          <w:tcPr>
            <w:tcW w:w="8234" w:type="dxa"/>
            <w:tcPrChange w:id="252" w:author="Microsoft Word" w:date="2024-10-22T16:18:00Z">
              <w:tcPr>
                <w:tcW w:w="8234" w:type="dxa"/>
              </w:tcPr>
            </w:tcPrChange>
          </w:tcPr>
          <w:p w14:paraId="00000127" w14:textId="77777777" w:rsidR="0019435A" w:rsidRDefault="00FB7D8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1"/>
              <w:ind w:left="108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 xml:space="preserve">Meus animais </w:t>
            </w:r>
          </w:p>
        </w:tc>
        <w:tc>
          <w:tcPr>
            <w:tcW w:w="813" w:type="dxa"/>
            <w:tcPrChange w:id="253" w:author="Microsoft Word" w:date="2024-10-22T16:18:00Z">
              <w:tcPr>
                <w:tcW w:w="813" w:type="dxa"/>
              </w:tcPr>
            </w:tcPrChange>
          </w:tcPr>
          <w:p w14:paraId="00000128" w14:textId="6A683BFF" w:rsidR="0019435A" w:rsidRDefault="00E7395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1"/>
              <w:ind w:left="17" w:right="5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1,20</w:t>
            </w:r>
          </w:p>
        </w:tc>
      </w:tr>
      <w:tr w:rsidR="0019435A" w14:paraId="36C54222" w14:textId="77777777">
        <w:trPr>
          <w:trHeight w:val="481"/>
          <w:trPrChange w:id="254" w:author="Microsoft Word" w:date="2024-10-22T16:18:00Z">
            <w:trPr>
              <w:trHeight w:val="481"/>
            </w:trPr>
          </w:trPrChange>
        </w:trPr>
        <w:tc>
          <w:tcPr>
            <w:tcW w:w="806" w:type="dxa"/>
            <w:tcPrChange w:id="255" w:author="Microsoft Word" w:date="2024-10-22T16:18:00Z">
              <w:tcPr>
                <w:tcW w:w="806" w:type="dxa"/>
              </w:tcPr>
            </w:tcPrChange>
          </w:tcPr>
          <w:p w14:paraId="00000129" w14:textId="77777777" w:rsidR="0019435A" w:rsidRDefault="00FB7D8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1"/>
              <w:ind w:left="15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3</w:t>
            </w:r>
          </w:p>
        </w:tc>
        <w:tc>
          <w:tcPr>
            <w:tcW w:w="8234" w:type="dxa"/>
            <w:tcPrChange w:id="256" w:author="Microsoft Word" w:date="2024-10-22T16:18:00Z">
              <w:tcPr>
                <w:tcW w:w="8234" w:type="dxa"/>
              </w:tcPr>
            </w:tcPrChange>
          </w:tcPr>
          <w:p w14:paraId="0000012A" w14:textId="77777777" w:rsidR="0019435A" w:rsidRDefault="00FB7D8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1" w:line="259" w:lineRule="auto"/>
              <w:ind w:left="108"/>
              <w:rPr>
                <w:color w:val="000000"/>
              </w:rPr>
            </w:pPr>
            <w:r>
              <w:rPr>
                <w:color w:val="000000"/>
                <w:sz w:val="20"/>
                <w:szCs w:val="20"/>
              </w:rPr>
              <w:t>Detalhes do animal</w:t>
            </w:r>
          </w:p>
        </w:tc>
        <w:tc>
          <w:tcPr>
            <w:tcW w:w="813" w:type="dxa"/>
            <w:tcPrChange w:id="257" w:author="Microsoft Word" w:date="2024-10-22T16:18:00Z">
              <w:tcPr>
                <w:tcW w:w="813" w:type="dxa"/>
              </w:tcPr>
            </w:tcPrChange>
          </w:tcPr>
          <w:p w14:paraId="0000012B" w14:textId="6AD95203" w:rsidR="0019435A" w:rsidRDefault="00E7395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1"/>
              <w:ind w:left="17" w:right="5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1,30</w:t>
            </w:r>
          </w:p>
        </w:tc>
      </w:tr>
      <w:tr w:rsidR="0019435A" w14:paraId="4886DF61" w14:textId="77777777">
        <w:trPr>
          <w:trHeight w:val="481"/>
          <w:trPrChange w:id="258" w:author="Microsoft Word" w:date="2024-10-22T16:18:00Z">
            <w:trPr>
              <w:trHeight w:val="481"/>
            </w:trPr>
          </w:trPrChange>
        </w:trPr>
        <w:tc>
          <w:tcPr>
            <w:tcW w:w="806" w:type="dxa"/>
            <w:tcPrChange w:id="259" w:author="Microsoft Word" w:date="2024-10-22T16:18:00Z">
              <w:tcPr>
                <w:tcW w:w="806" w:type="dxa"/>
              </w:tcPr>
            </w:tcPrChange>
          </w:tcPr>
          <w:p w14:paraId="0000012C" w14:textId="77777777" w:rsidR="0019435A" w:rsidRDefault="00FB7D8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1"/>
              <w:ind w:left="15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4</w:t>
            </w:r>
          </w:p>
        </w:tc>
        <w:tc>
          <w:tcPr>
            <w:tcW w:w="8234" w:type="dxa"/>
            <w:tcPrChange w:id="260" w:author="Microsoft Word" w:date="2024-10-22T16:18:00Z">
              <w:tcPr>
                <w:tcW w:w="8234" w:type="dxa"/>
              </w:tcPr>
            </w:tcPrChange>
          </w:tcPr>
          <w:p w14:paraId="0000012D" w14:textId="77777777" w:rsidR="0019435A" w:rsidRDefault="00FB7D8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1"/>
              <w:ind w:left="108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Calendário</w:t>
            </w:r>
          </w:p>
        </w:tc>
        <w:tc>
          <w:tcPr>
            <w:tcW w:w="813" w:type="dxa"/>
            <w:tcPrChange w:id="261" w:author="Microsoft Word" w:date="2024-10-22T16:18:00Z">
              <w:tcPr>
                <w:tcW w:w="813" w:type="dxa"/>
              </w:tcPr>
            </w:tcPrChange>
          </w:tcPr>
          <w:p w14:paraId="0000012E" w14:textId="5311049D" w:rsidR="0019435A" w:rsidRDefault="002A39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1"/>
              <w:ind w:left="17" w:right="6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2,10</w:t>
            </w:r>
          </w:p>
        </w:tc>
      </w:tr>
      <w:tr w:rsidR="0019435A" w14:paraId="79345B96" w14:textId="77777777">
        <w:trPr>
          <w:trHeight w:val="482"/>
          <w:trPrChange w:id="262" w:author="Microsoft Word" w:date="2024-10-22T16:18:00Z">
            <w:trPr>
              <w:trHeight w:val="482"/>
            </w:trPr>
          </w:trPrChange>
        </w:trPr>
        <w:tc>
          <w:tcPr>
            <w:tcW w:w="806" w:type="dxa"/>
            <w:tcPrChange w:id="263" w:author="Microsoft Word" w:date="2024-10-22T16:18:00Z">
              <w:tcPr>
                <w:tcW w:w="806" w:type="dxa"/>
              </w:tcPr>
            </w:tcPrChange>
          </w:tcPr>
          <w:p w14:paraId="0000012F" w14:textId="77777777" w:rsidR="0019435A" w:rsidRDefault="00FB7D8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1"/>
              <w:ind w:left="15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5</w:t>
            </w:r>
          </w:p>
        </w:tc>
        <w:tc>
          <w:tcPr>
            <w:tcW w:w="8234" w:type="dxa"/>
            <w:tcPrChange w:id="264" w:author="Microsoft Word" w:date="2024-10-22T16:18:00Z">
              <w:tcPr>
                <w:tcW w:w="8234" w:type="dxa"/>
              </w:tcPr>
            </w:tcPrChange>
          </w:tcPr>
          <w:p w14:paraId="00000130" w14:textId="77777777" w:rsidR="0019435A" w:rsidRDefault="00FB7D8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1"/>
              <w:ind w:left="108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Registrar evento</w:t>
            </w:r>
          </w:p>
        </w:tc>
        <w:tc>
          <w:tcPr>
            <w:tcW w:w="813" w:type="dxa"/>
            <w:tcPrChange w:id="265" w:author="Microsoft Word" w:date="2024-10-22T16:18:00Z">
              <w:tcPr>
                <w:tcW w:w="813" w:type="dxa"/>
              </w:tcPr>
            </w:tcPrChange>
          </w:tcPr>
          <w:p w14:paraId="00000131" w14:textId="1D5AC87A" w:rsidR="0019435A" w:rsidRDefault="002A39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1"/>
              <w:ind w:left="17" w:right="5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1,20</w:t>
            </w:r>
          </w:p>
        </w:tc>
      </w:tr>
      <w:tr w:rsidR="0019435A" w14:paraId="68AA710A" w14:textId="77777777">
        <w:trPr>
          <w:trHeight w:val="481"/>
          <w:trPrChange w:id="266" w:author="Microsoft Word" w:date="2024-10-22T16:18:00Z">
            <w:trPr>
              <w:trHeight w:val="481"/>
            </w:trPr>
          </w:trPrChange>
        </w:trPr>
        <w:tc>
          <w:tcPr>
            <w:tcW w:w="806" w:type="dxa"/>
            <w:tcPrChange w:id="267" w:author="Microsoft Word" w:date="2024-10-22T16:18:00Z">
              <w:tcPr>
                <w:tcW w:w="806" w:type="dxa"/>
              </w:tcPr>
            </w:tcPrChange>
          </w:tcPr>
          <w:p w14:paraId="00000132" w14:textId="77777777" w:rsidR="0019435A" w:rsidRDefault="00FB7D8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1"/>
              <w:ind w:left="15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6</w:t>
            </w:r>
          </w:p>
        </w:tc>
        <w:tc>
          <w:tcPr>
            <w:tcW w:w="8234" w:type="dxa"/>
            <w:tcPrChange w:id="268" w:author="Microsoft Word" w:date="2024-10-22T16:18:00Z">
              <w:tcPr>
                <w:tcW w:w="8234" w:type="dxa"/>
              </w:tcPr>
            </w:tcPrChange>
          </w:tcPr>
          <w:p w14:paraId="00000133" w14:textId="77777777" w:rsidR="0019435A" w:rsidRDefault="00FB7D8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1" w:line="259" w:lineRule="auto"/>
              <w:ind w:left="108"/>
              <w:rPr>
                <w:color w:val="000000"/>
              </w:rPr>
            </w:pPr>
            <w:r>
              <w:rPr>
                <w:color w:val="000000"/>
                <w:sz w:val="20"/>
                <w:szCs w:val="20"/>
              </w:rPr>
              <w:t>Relatórios</w:t>
            </w:r>
          </w:p>
        </w:tc>
        <w:tc>
          <w:tcPr>
            <w:tcW w:w="813" w:type="dxa"/>
            <w:tcPrChange w:id="269" w:author="Microsoft Word" w:date="2024-10-22T16:18:00Z">
              <w:tcPr>
                <w:tcW w:w="813" w:type="dxa"/>
              </w:tcPr>
            </w:tcPrChange>
          </w:tcPr>
          <w:p w14:paraId="00000134" w14:textId="61EA59F0" w:rsidR="0019435A" w:rsidRDefault="002A39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1"/>
              <w:ind w:left="17" w:right="3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1,40</w:t>
            </w:r>
          </w:p>
        </w:tc>
      </w:tr>
      <w:tr w:rsidR="0019435A" w14:paraId="68B8BD58" w14:textId="77777777">
        <w:trPr>
          <w:trHeight w:val="481"/>
          <w:trPrChange w:id="270" w:author="Microsoft Word" w:date="2024-10-22T16:18:00Z">
            <w:trPr>
              <w:trHeight w:val="481"/>
            </w:trPr>
          </w:trPrChange>
        </w:trPr>
        <w:tc>
          <w:tcPr>
            <w:tcW w:w="806" w:type="dxa"/>
            <w:tcPrChange w:id="271" w:author="Microsoft Word" w:date="2024-10-22T16:18:00Z">
              <w:tcPr>
                <w:tcW w:w="806" w:type="dxa"/>
              </w:tcPr>
            </w:tcPrChange>
          </w:tcPr>
          <w:p w14:paraId="00000138" w14:textId="25C217CE" w:rsidR="0019435A" w:rsidRDefault="00A0212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1"/>
              <w:ind w:left="15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7</w:t>
            </w:r>
          </w:p>
        </w:tc>
        <w:tc>
          <w:tcPr>
            <w:tcW w:w="8234" w:type="dxa"/>
            <w:tcPrChange w:id="272" w:author="Microsoft Word" w:date="2024-10-22T16:18:00Z">
              <w:tcPr>
                <w:tcW w:w="8234" w:type="dxa"/>
              </w:tcPr>
            </w:tcPrChange>
          </w:tcPr>
          <w:p w14:paraId="00000139" w14:textId="77777777" w:rsidR="0019435A" w:rsidRDefault="00FB7D8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1" w:line="259" w:lineRule="auto"/>
              <w:ind w:left="108"/>
              <w:rPr>
                <w:color w:val="000000"/>
              </w:rPr>
            </w:pPr>
            <w:r>
              <w:rPr>
                <w:color w:val="000000"/>
                <w:sz w:val="20"/>
                <w:szCs w:val="20"/>
              </w:rPr>
              <w:t>Configurações</w:t>
            </w:r>
          </w:p>
        </w:tc>
        <w:tc>
          <w:tcPr>
            <w:tcW w:w="813" w:type="dxa"/>
            <w:tcPrChange w:id="273" w:author="Microsoft Word" w:date="2024-10-22T16:18:00Z">
              <w:tcPr>
                <w:tcW w:w="813" w:type="dxa"/>
              </w:tcPr>
            </w:tcPrChange>
          </w:tcPr>
          <w:p w14:paraId="0000013A" w14:textId="377A2494" w:rsidR="0019435A" w:rsidRDefault="002A39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1"/>
              <w:ind w:left="17" w:right="3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0,80</w:t>
            </w:r>
          </w:p>
        </w:tc>
      </w:tr>
      <w:tr w:rsidR="0019435A" w14:paraId="1244BD4D" w14:textId="77777777">
        <w:trPr>
          <w:trHeight w:val="481"/>
          <w:trPrChange w:id="274" w:author="Microsoft Word" w:date="2024-10-22T16:18:00Z">
            <w:trPr>
              <w:trHeight w:val="481"/>
            </w:trPr>
          </w:trPrChange>
        </w:trPr>
        <w:tc>
          <w:tcPr>
            <w:tcW w:w="806" w:type="dxa"/>
            <w:tcPrChange w:id="275" w:author="Microsoft Word" w:date="2024-10-22T16:18:00Z">
              <w:tcPr>
                <w:tcW w:w="806" w:type="dxa"/>
              </w:tcPr>
            </w:tcPrChange>
          </w:tcPr>
          <w:p w14:paraId="0000013B" w14:textId="77777777" w:rsidR="0019435A" w:rsidRDefault="00FB7D8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1"/>
              <w:ind w:left="15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9</w:t>
            </w:r>
          </w:p>
        </w:tc>
        <w:tc>
          <w:tcPr>
            <w:tcW w:w="8234" w:type="dxa"/>
            <w:tcPrChange w:id="276" w:author="Microsoft Word" w:date="2024-10-22T16:18:00Z">
              <w:tcPr>
                <w:tcW w:w="8234" w:type="dxa"/>
              </w:tcPr>
            </w:tcPrChange>
          </w:tcPr>
          <w:p w14:paraId="0000013C" w14:textId="77777777" w:rsidR="0019435A" w:rsidRDefault="00FB7D8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1"/>
              <w:ind w:left="108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Demandas Gerais</w:t>
            </w:r>
          </w:p>
        </w:tc>
        <w:tc>
          <w:tcPr>
            <w:tcW w:w="813" w:type="dxa"/>
            <w:tcPrChange w:id="277" w:author="Microsoft Word" w:date="2024-10-22T16:18:00Z">
              <w:tcPr>
                <w:tcW w:w="813" w:type="dxa"/>
              </w:tcPr>
            </w:tcPrChange>
          </w:tcPr>
          <w:p w14:paraId="0000013D" w14:textId="12B0354B" w:rsidR="0019435A" w:rsidRDefault="00C31BA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1"/>
              <w:ind w:left="17" w:right="3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3,60</w:t>
            </w:r>
          </w:p>
        </w:tc>
      </w:tr>
      <w:tr w:rsidR="0019435A" w14:paraId="721EEEC3" w14:textId="77777777">
        <w:trPr>
          <w:trHeight w:val="481"/>
          <w:trPrChange w:id="278" w:author="Microsoft Word" w:date="2024-10-22T16:18:00Z">
            <w:trPr>
              <w:trHeight w:val="481"/>
            </w:trPr>
          </w:trPrChange>
        </w:trPr>
        <w:tc>
          <w:tcPr>
            <w:tcW w:w="806" w:type="dxa"/>
            <w:tcPrChange w:id="279" w:author="Microsoft Word" w:date="2024-10-22T16:18:00Z">
              <w:tcPr>
                <w:tcW w:w="806" w:type="dxa"/>
              </w:tcPr>
            </w:tcPrChange>
          </w:tcPr>
          <w:p w14:paraId="0000013E" w14:textId="77777777" w:rsidR="0019435A" w:rsidRDefault="00FB7D8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1"/>
              <w:ind w:left="15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10</w:t>
            </w:r>
          </w:p>
        </w:tc>
        <w:tc>
          <w:tcPr>
            <w:tcW w:w="8234" w:type="dxa"/>
            <w:tcPrChange w:id="280" w:author="Microsoft Word" w:date="2024-10-22T16:18:00Z">
              <w:tcPr>
                <w:tcW w:w="8234" w:type="dxa"/>
              </w:tcPr>
            </w:tcPrChange>
          </w:tcPr>
          <w:p w14:paraId="0000013F" w14:textId="77777777" w:rsidR="0019435A" w:rsidRDefault="00FB7D8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1"/>
              <w:ind w:left="108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Julgamentos</w:t>
            </w:r>
          </w:p>
        </w:tc>
        <w:tc>
          <w:tcPr>
            <w:tcW w:w="813" w:type="dxa"/>
            <w:tcPrChange w:id="281" w:author="Microsoft Word" w:date="2024-10-22T16:18:00Z">
              <w:tcPr>
                <w:tcW w:w="813" w:type="dxa"/>
              </w:tcPr>
            </w:tcPrChange>
          </w:tcPr>
          <w:p w14:paraId="00000140" w14:textId="5024E9A2" w:rsidR="0019435A" w:rsidRDefault="00C31BA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1"/>
              <w:ind w:left="17" w:right="3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2,00</w:t>
            </w:r>
          </w:p>
        </w:tc>
      </w:tr>
      <w:tr w:rsidR="0019435A" w14:paraId="27BAAD19" w14:textId="77777777">
        <w:trPr>
          <w:trHeight w:val="481"/>
          <w:trPrChange w:id="282" w:author="Microsoft Word" w:date="2024-10-22T16:18:00Z">
            <w:trPr>
              <w:trHeight w:val="481"/>
            </w:trPr>
          </w:trPrChange>
        </w:trPr>
        <w:tc>
          <w:tcPr>
            <w:tcW w:w="806" w:type="dxa"/>
            <w:tcPrChange w:id="283" w:author="Microsoft Word" w:date="2024-10-22T16:18:00Z">
              <w:tcPr>
                <w:tcW w:w="806" w:type="dxa"/>
              </w:tcPr>
            </w:tcPrChange>
          </w:tcPr>
          <w:p w14:paraId="00000141" w14:textId="77777777" w:rsidR="0019435A" w:rsidRDefault="0019435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</w:p>
        </w:tc>
        <w:tc>
          <w:tcPr>
            <w:tcW w:w="8234" w:type="dxa"/>
            <w:tcPrChange w:id="284" w:author="Microsoft Word" w:date="2024-10-22T16:18:00Z">
              <w:tcPr>
                <w:tcW w:w="8234" w:type="dxa"/>
              </w:tcPr>
            </w:tcPrChange>
          </w:tcPr>
          <w:p w14:paraId="00000142" w14:textId="77777777" w:rsidR="0019435A" w:rsidRDefault="00FB7D8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1"/>
              <w:ind w:left="108"/>
              <w:rPr>
                <w:b/>
                <w:color w:val="000000"/>
                <w:sz w:val="20"/>
                <w:szCs w:val="20"/>
              </w:rPr>
            </w:pPr>
            <w:r>
              <w:rPr>
                <w:b/>
                <w:color w:val="000000"/>
                <w:sz w:val="20"/>
                <w:szCs w:val="20"/>
              </w:rPr>
              <w:t>Total</w:t>
            </w:r>
          </w:p>
        </w:tc>
        <w:tc>
          <w:tcPr>
            <w:tcW w:w="813" w:type="dxa"/>
            <w:tcPrChange w:id="285" w:author="Microsoft Word" w:date="2024-10-22T16:18:00Z">
              <w:tcPr>
                <w:tcW w:w="813" w:type="dxa"/>
              </w:tcPr>
            </w:tcPrChange>
          </w:tcPr>
          <w:p w14:paraId="00000143" w14:textId="79EC4CC2" w:rsidR="0019435A" w:rsidRDefault="003033E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1"/>
              <w:ind w:left="17" w:right="4"/>
              <w:jc w:val="center"/>
              <w:rPr>
                <w:b/>
                <w:color w:val="000000"/>
                <w:sz w:val="20"/>
                <w:szCs w:val="20"/>
              </w:rPr>
            </w:pPr>
            <w:r>
              <w:rPr>
                <w:b/>
                <w:color w:val="000000"/>
                <w:sz w:val="20"/>
                <w:szCs w:val="20"/>
              </w:rPr>
              <w:t>15</w:t>
            </w:r>
          </w:p>
        </w:tc>
      </w:tr>
    </w:tbl>
    <w:p w14:paraId="00000144" w14:textId="77777777" w:rsidR="0019435A" w:rsidRDefault="00FB7D8C">
      <w:r>
        <w:t xml:space="preserve"> </w:t>
      </w:r>
    </w:p>
    <w:sectPr w:rsidR="0019435A">
      <w:pgSz w:w="11910" w:h="16840"/>
      <w:pgMar w:top="1840" w:right="800" w:bottom="1360" w:left="1020" w:header="1134" w:footer="1175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67C9489" w14:textId="77777777" w:rsidR="007053A3" w:rsidRDefault="007053A3">
      <w:r>
        <w:separator/>
      </w:r>
    </w:p>
  </w:endnote>
  <w:endnote w:type="continuationSeparator" w:id="0">
    <w:p w14:paraId="278805CD" w14:textId="77777777" w:rsidR="007053A3" w:rsidRDefault="007053A3">
      <w:r>
        <w:continuationSeparator/>
      </w:r>
    </w:p>
  </w:endnote>
  <w:endnote w:type="continuationNotice" w:id="1">
    <w:p w14:paraId="2240E3CC" w14:textId="77777777" w:rsidR="007053A3" w:rsidRDefault="007053A3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Noto Sans Symbols">
    <w:altName w:val="Calibri"/>
    <w:charset w:val="00"/>
    <w:family w:val="auto"/>
    <w:pitch w:val="default"/>
    <w:embedRegular r:id="rId1" w:fontKey="{057F16C5-34C0-46D2-B0ED-F7380144281C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87999480-A122-41C0-872D-EA0F3AEF1A33}"/>
    <w:embedBold r:id="rId3" w:fontKey="{F1EA85C5-5FCF-49B0-8195-F6FAAE910301}"/>
    <w:embedItalic r:id="rId4" w:fontKey="{54F22765-00A1-4B0B-AA74-F3B680C1D5B0}"/>
    <w:embedBoldItalic r:id="rId5" w:fontKey="{F5406603-7E96-460C-9631-B45303044DA8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6" w:fontKey="{0A5B69CF-959D-47DF-BDCE-40F6BAAB2851}"/>
    <w:embedItalic r:id="rId7" w:fontKey="{1EDA9398-651E-4966-BBAD-1C5E607B618B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8" w:fontKey="{897162C9-9189-4E1B-BDF9-9EBD11A7F2B9}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9" w:fontKey="{CD922F18-B426-4108-92FA-71E82B9CABAC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000014B" w14:textId="75E6E56B" w:rsidR="0019435A" w:rsidRDefault="0019435A">
    <w:pPr>
      <w:pBdr>
        <w:top w:val="nil"/>
        <w:left w:val="nil"/>
        <w:bottom w:val="nil"/>
        <w:right w:val="nil"/>
        <w:between w:val="nil"/>
      </w:pBdr>
      <w:spacing w:line="276" w:lineRule="auto"/>
      <w:rPr>
        <w:color w:val="000000"/>
        <w:sz w:val="20"/>
        <w:szCs w:val="20"/>
      </w:rPr>
    </w:pPr>
  </w:p>
  <w:tbl>
    <w:tblPr>
      <w:tblW w:w="1008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ayout w:type="fixed"/>
      <w:tblLook w:val="0600" w:firstRow="0" w:lastRow="0" w:firstColumn="0" w:lastColumn="0" w:noHBand="1" w:noVBand="1"/>
      <w:tblPrChange w:id="6" w:author="Microsoft Word" w:date="2024-10-22T16:18:00Z">
        <w:tblPr>
          <w:tblStyle w:val="aa"/>
          <w:tblW w:w="10080" w:type="dxa"/>
          <w:tblInd w:w="0" w:type="dxa"/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  <w:tblLayout w:type="fixed"/>
          <w:tblLook w:val="0600" w:firstRow="0" w:lastRow="0" w:firstColumn="0" w:lastColumn="0" w:noHBand="1" w:noVBand="1"/>
        </w:tblPr>
      </w:tblPrChange>
    </w:tblPr>
    <w:tblGrid>
      <w:gridCol w:w="3360"/>
      <w:gridCol w:w="3360"/>
      <w:gridCol w:w="3360"/>
      <w:tblGridChange w:id="7">
        <w:tblGrid>
          <w:gridCol w:w="3360"/>
          <w:gridCol w:w="3360"/>
          <w:gridCol w:w="3360"/>
        </w:tblGrid>
      </w:tblGridChange>
    </w:tblGrid>
    <w:tr w:rsidR="0019435A" w14:paraId="587A1453" w14:textId="77777777">
      <w:trPr>
        <w:trHeight w:val="300"/>
        <w:trPrChange w:id="8" w:author="Microsoft Word" w:date="2024-10-22T16:18:00Z">
          <w:trPr>
            <w:trHeight w:val="300"/>
          </w:trPr>
        </w:trPrChange>
      </w:trPr>
      <w:tc>
        <w:tcPr>
          <w:tcW w:w="3360" w:type="dxa"/>
          <w:tcPrChange w:id="9" w:author="Microsoft Word" w:date="2024-10-22T16:18:00Z">
            <w:tcPr>
              <w:tcW w:w="3360" w:type="dxa"/>
            </w:tcPr>
          </w:tcPrChange>
        </w:tcPr>
        <w:p w14:paraId="0000014C" w14:textId="77777777" w:rsidR="0019435A" w:rsidRDefault="0019435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252"/>
              <w:tab w:val="right" w:pos="8504"/>
            </w:tabs>
            <w:ind w:left="-115"/>
            <w:rPr>
              <w:color w:val="000000"/>
            </w:rPr>
          </w:pPr>
        </w:p>
      </w:tc>
      <w:tc>
        <w:tcPr>
          <w:tcW w:w="3360" w:type="dxa"/>
          <w:tcPrChange w:id="10" w:author="Microsoft Word" w:date="2024-10-22T16:18:00Z">
            <w:tcPr>
              <w:tcW w:w="3360" w:type="dxa"/>
            </w:tcPr>
          </w:tcPrChange>
        </w:tcPr>
        <w:p w14:paraId="0000014D" w14:textId="77777777" w:rsidR="0019435A" w:rsidRDefault="0019435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252"/>
              <w:tab w:val="right" w:pos="8504"/>
            </w:tabs>
            <w:jc w:val="center"/>
            <w:rPr>
              <w:color w:val="000000"/>
            </w:rPr>
          </w:pPr>
        </w:p>
      </w:tc>
      <w:tc>
        <w:tcPr>
          <w:tcW w:w="3360" w:type="dxa"/>
          <w:tcPrChange w:id="11" w:author="Microsoft Word" w:date="2024-10-22T16:18:00Z">
            <w:tcPr>
              <w:tcW w:w="3360" w:type="dxa"/>
            </w:tcPr>
          </w:tcPrChange>
        </w:tcPr>
        <w:p w14:paraId="0000014E" w14:textId="77777777" w:rsidR="0019435A" w:rsidRDefault="0019435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252"/>
              <w:tab w:val="right" w:pos="8504"/>
            </w:tabs>
            <w:ind w:right="-115"/>
            <w:jc w:val="right"/>
            <w:rPr>
              <w:color w:val="000000"/>
            </w:rPr>
          </w:pPr>
        </w:p>
      </w:tc>
    </w:tr>
  </w:tbl>
  <w:p w14:paraId="0000014F" w14:textId="77777777" w:rsidR="0019435A" w:rsidRDefault="0019435A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rPr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0000150" w14:textId="2B934E20" w:rsidR="0019435A" w:rsidRDefault="008E77B3">
    <w:pPr>
      <w:pBdr>
        <w:top w:val="nil"/>
        <w:left w:val="nil"/>
        <w:bottom w:val="nil"/>
        <w:right w:val="nil"/>
        <w:between w:val="nil"/>
      </w:pBdr>
      <w:spacing w:line="14" w:lineRule="auto"/>
      <w:rPr>
        <w:color w:val="000000"/>
        <w:sz w:val="20"/>
        <w:szCs w:val="20"/>
      </w:rPr>
    </w:pPr>
    <w:del w:id="13" w:author="Microsoft Word" w:date="2024-10-22T16:18:00Z">
      <w:r>
        <w:rPr>
          <w:noProof/>
        </w:rPr>
        <mc:AlternateContent>
          <mc:Choice Requires="wpg">
            <w:drawing>
              <wp:anchor distT="0" distB="0" distL="0" distR="0" simplePos="0" relativeHeight="251658244" behindDoc="1" locked="0" layoutInCell="1" hidden="0" allowOverlap="1" wp14:anchorId="744C04B7" wp14:editId="235DE4E1">
                <wp:simplePos x="0" y="0"/>
                <wp:positionH relativeFrom="column">
                  <wp:posOffset>63500</wp:posOffset>
                </wp:positionH>
                <wp:positionV relativeFrom="paragraph">
                  <wp:posOffset>9804400</wp:posOffset>
                </wp:positionV>
                <wp:extent cx="6316345" cy="85725"/>
                <wp:effectExtent l="0" t="0" r="0" b="0"/>
                <wp:wrapNone/>
                <wp:docPr id="1900251026" name="Freeform: Shap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192590" y="3741900"/>
                          <a:ext cx="6306820" cy="762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06820" h="76200" extrusionOk="0">
                              <a:moveTo>
                                <a:pt x="2340851" y="0"/>
                              </a:moveTo>
                              <a:lnTo>
                                <a:pt x="0" y="0"/>
                              </a:lnTo>
                              <a:lnTo>
                                <a:pt x="0" y="76187"/>
                              </a:lnTo>
                              <a:lnTo>
                                <a:pt x="2340851" y="76187"/>
                              </a:lnTo>
                              <a:lnTo>
                                <a:pt x="2340851" y="0"/>
                              </a:lnTo>
                              <a:close/>
                            </a:path>
                            <a:path w="6306820" h="76200" extrusionOk="0">
                              <a:moveTo>
                                <a:pt x="6306312" y="0"/>
                              </a:moveTo>
                              <a:lnTo>
                                <a:pt x="3947160" y="0"/>
                              </a:lnTo>
                              <a:lnTo>
                                <a:pt x="3870960" y="0"/>
                              </a:lnTo>
                              <a:lnTo>
                                <a:pt x="2417064" y="0"/>
                              </a:lnTo>
                              <a:lnTo>
                                <a:pt x="2340864" y="0"/>
                              </a:lnTo>
                              <a:lnTo>
                                <a:pt x="2340864" y="76187"/>
                              </a:lnTo>
                              <a:lnTo>
                                <a:pt x="2417064" y="76187"/>
                              </a:lnTo>
                              <a:lnTo>
                                <a:pt x="3870960" y="76187"/>
                              </a:lnTo>
                              <a:lnTo>
                                <a:pt x="3947160" y="76187"/>
                              </a:lnTo>
                              <a:lnTo>
                                <a:pt x="6306312" y="76187"/>
                              </a:lnTo>
                              <a:lnTo>
                                <a:pt x="6306312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3A5C"/>
                        </a:solidFill>
                        <a:ln>
                          <a:noFill/>
                        </a:ln>
                      </wps:spPr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="http://schemas.microsoft.com/office/tasks/2019/documenttasks" xmlns:cr="http://schemas.microsoft.com/office/comments/2020/reactions" xmlns:arto="http://schemas.microsoft.com/office/word/2006/arto">
            <w:drawing>
              <wp:anchor distT="0" distB="0" distL="0" distR="0" simplePos="0" relativeHeight="0" behindDoc="1" locked="0" layoutInCell="1" hidden="0" allowOverlap="1" wp14:anchorId="41D7BD31" wp14:editId="7777777">
                <wp:simplePos x="0" y="0"/>
                <wp:positionH relativeFrom="column">
                  <wp:posOffset>63500</wp:posOffset>
                </wp:positionH>
                <wp:positionV relativeFrom="paragraph">
                  <wp:posOffset>9804400</wp:posOffset>
                </wp:positionV>
                <wp:extent cx="6316345" cy="85725"/>
                <wp:effectExtent l="0" t="0" r="0" b="0"/>
                <wp:wrapNone/>
                <wp:docPr id="2" name="image20.png"/>
                <a:graphic>
                  <a:graphicData uri="http://schemas.openxmlformats.org/drawingml/2006/picture">
                    <pic:pic>
                      <pic:nvPicPr>
                        <pic:cNvPr id="0" name="image20.png"/>
                        <pic:cNvPicPr preferRelativeResize="0"/>
                      </pic:nvPicPr>
                      <pic:blipFill>
                        <a:blip r:embed="rId2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316345" cy="8572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58245" behindDoc="1" locked="0" layoutInCell="1" hidden="0" allowOverlap="1" wp14:anchorId="64226414" wp14:editId="16663307">
                <wp:simplePos x="0" y="0"/>
                <wp:positionH relativeFrom="column">
                  <wp:posOffset>139700</wp:posOffset>
                </wp:positionH>
                <wp:positionV relativeFrom="paragraph">
                  <wp:posOffset>9969500</wp:posOffset>
                </wp:positionV>
                <wp:extent cx="1847850" cy="371475"/>
                <wp:effectExtent l="0" t="0" r="0" b="0"/>
                <wp:wrapNone/>
                <wp:docPr id="1601858474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426838" y="3599025"/>
                          <a:ext cx="1838325" cy="3619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FBDC3F" w14:textId="77777777" w:rsidR="004467C8" w:rsidRDefault="008E77B3">
                            <w:pPr>
                              <w:spacing w:line="180" w:lineRule="auto"/>
                              <w:ind w:left="20" w:firstLine="20"/>
                              <w:textDirection w:val="btLr"/>
                              <w:rPr>
                                <w:del w:id="14" w:author="Microsoft Word" w:date="2024-10-22T16:18:00Z"/>
                              </w:rPr>
                            </w:pPr>
                            <w:del w:id="15" w:author="Microsoft Word" w:date="2024-10-22T16:18:00Z">
                              <w:r>
                                <w:rPr>
                                  <w:color w:val="000000"/>
                                  <w:sz w:val="14"/>
                                </w:rPr>
                                <w:delText>#08 Desenvolvimento de Aplicativos Móveis</w:delText>
                              </w:r>
                            </w:del>
                          </w:p>
                          <w:p w14:paraId="383D420A" w14:textId="77777777" w:rsidR="004467C8" w:rsidRDefault="008E77B3">
                            <w:pPr>
                              <w:spacing w:line="180" w:lineRule="auto"/>
                              <w:ind w:left="20" w:firstLine="20"/>
                              <w:textDirection w:val="btLr"/>
                              <w:rPr>
                                <w:del w:id="16" w:author="Microsoft Word" w:date="2024-10-22T16:18:00Z"/>
                              </w:rPr>
                            </w:pPr>
                            <w:del w:id="17" w:author="Microsoft Word" w:date="2024-10-22T16:18:00Z">
                              <w:r>
                                <w:rPr>
                                  <w:b/>
                                  <w:color w:val="000000"/>
                                  <w:sz w:val="14"/>
                                </w:rPr>
                                <w:delText>2024</w:delText>
                              </w:r>
                            </w:del>
                          </w:p>
                        </w:txbxContent>
                      </wps:txbx>
                      <wps:bodyPr spcFirstLastPara="1" wrap="square" lIns="0" tIns="0" rIns="0" bIns="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4226414" id="Rectangle 1" o:spid="_x0000_s1026" style="position:absolute;margin-left:11pt;margin-top:785pt;width:145.5pt;height:29.25pt;z-index:-251658235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" filled="f" stroked="f">
                <v:textbox inset="0,0,0,0">
                  <w:txbxContent>
                    <w:p w14:paraId="6BFBDC3F" w14:textId="77777777" w:rsidR="004467C8" w:rsidRDefault="008E77B3">
                      <w:pPr>
                        <w:spacing w:line="180" w:lineRule="auto"/>
                        <w:ind w:left="20" w:firstLine="20"/>
                        <w:textDirection w:val="btLr"/>
                        <w:rPr>
                          <w:del w:id="18" w:author="Microsoft Word" w:date="2024-10-22T16:18:00Z"/>
                        </w:rPr>
                      </w:pPr>
                      <w:del w:id="19" w:author="Microsoft Word" w:date="2024-10-22T16:18:00Z">
                        <w:r>
                          <w:rPr>
                            <w:color w:val="000000"/>
                            <w:sz w:val="14"/>
                          </w:rPr>
                          <w:delText>#08 Desenvolvimento de Aplicativos Móveis</w:delText>
                        </w:r>
                      </w:del>
                    </w:p>
                    <w:p w14:paraId="383D420A" w14:textId="77777777" w:rsidR="004467C8" w:rsidRDefault="008E77B3">
                      <w:pPr>
                        <w:spacing w:line="180" w:lineRule="auto"/>
                        <w:ind w:left="20" w:firstLine="20"/>
                        <w:textDirection w:val="btLr"/>
                        <w:rPr>
                          <w:del w:id="20" w:author="Microsoft Word" w:date="2024-10-22T16:18:00Z"/>
                        </w:rPr>
                      </w:pPr>
                      <w:del w:id="21" w:author="Microsoft Word" w:date="2024-10-22T16:18:00Z">
                        <w:r>
                          <w:rPr>
                            <w:b/>
                            <w:color w:val="000000"/>
                            <w:sz w:val="14"/>
                          </w:rPr>
                          <w:delText>2024</w:delText>
                        </w:r>
                      </w:del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58246" behindDoc="1" locked="0" layoutInCell="1" hidden="0" allowOverlap="1" wp14:anchorId="69C04C43" wp14:editId="113A9370">
                <wp:simplePos x="0" y="0"/>
                <wp:positionH relativeFrom="column">
                  <wp:posOffset>2641600</wp:posOffset>
                </wp:positionH>
                <wp:positionV relativeFrom="paragraph">
                  <wp:posOffset>9969500</wp:posOffset>
                </wp:positionV>
                <wp:extent cx="1048385" cy="248920"/>
                <wp:effectExtent l="0" t="0" r="0" b="0"/>
                <wp:wrapNone/>
                <wp:docPr id="2144260848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826570" y="3660303"/>
                          <a:ext cx="1038860" cy="2393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A00C25" w14:textId="77777777" w:rsidR="004467C8" w:rsidRDefault="008E77B3">
                            <w:pPr>
                              <w:spacing w:before="20" w:line="180" w:lineRule="auto"/>
                              <w:ind w:left="1" w:firstLine="1"/>
                              <w:jc w:val="center"/>
                              <w:textDirection w:val="btLr"/>
                              <w:rPr>
                                <w:del w:id="22" w:author="Microsoft Word" w:date="2024-10-22T16:18:00Z"/>
                              </w:rPr>
                            </w:pPr>
                            <w:del w:id="23" w:author="Microsoft Word" w:date="2024-10-22T16:18:00Z">
                              <w:r>
                                <w:rPr>
                                  <w:color w:val="000000"/>
                                  <w:sz w:val="14"/>
                                </w:rPr>
                                <w:delText>Version: 1.0</w:delText>
                              </w:r>
                            </w:del>
                          </w:p>
                          <w:p w14:paraId="63FEBFA1" w14:textId="77777777" w:rsidR="004467C8" w:rsidRDefault="008E77B3">
                            <w:pPr>
                              <w:spacing w:line="180" w:lineRule="auto"/>
                              <w:ind w:left="1" w:right="1" w:firstLine="1"/>
                              <w:jc w:val="center"/>
                              <w:textDirection w:val="btLr"/>
                              <w:rPr>
                                <w:del w:id="24" w:author="Microsoft Word" w:date="2024-10-22T16:18:00Z"/>
                              </w:rPr>
                            </w:pPr>
                            <w:del w:id="25" w:author="Microsoft Word" w:date="2024-10-22T16:18:00Z">
                              <w:r>
                                <w:rPr>
                                  <w:color w:val="000000"/>
                                  <w:sz w:val="14"/>
                                </w:rPr>
                                <w:delText>© WorldSkills International</w:delText>
                              </w:r>
                            </w:del>
                          </w:p>
                        </w:txbxContent>
                      </wps:txbx>
                      <wps:bodyPr spcFirstLastPara="1" wrap="square" lIns="0" tIns="0" rIns="0" bIns="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9C04C43" id="Rectangle 3" o:spid="_x0000_s1027" style="position:absolute;margin-left:208pt;margin-top:785pt;width:82.55pt;height:19.6pt;z-index:-25165823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" filled="f" stroked="f">
                <v:textbox inset="0,0,0,0">
                  <w:txbxContent>
                    <w:p w14:paraId="31A00C25" w14:textId="77777777" w:rsidR="004467C8" w:rsidRDefault="008E77B3">
                      <w:pPr>
                        <w:spacing w:before="20" w:line="180" w:lineRule="auto"/>
                        <w:ind w:left="1" w:firstLine="1"/>
                        <w:jc w:val="center"/>
                        <w:textDirection w:val="btLr"/>
                        <w:rPr>
                          <w:del w:id="26" w:author="Microsoft Word" w:date="2024-10-22T16:18:00Z"/>
                        </w:rPr>
                      </w:pPr>
                      <w:del w:id="27" w:author="Microsoft Word" w:date="2024-10-22T16:18:00Z">
                        <w:r>
                          <w:rPr>
                            <w:color w:val="000000"/>
                            <w:sz w:val="14"/>
                          </w:rPr>
                          <w:delText>Version: 1.0</w:delText>
                        </w:r>
                      </w:del>
                    </w:p>
                    <w:p w14:paraId="63FEBFA1" w14:textId="77777777" w:rsidR="004467C8" w:rsidRDefault="008E77B3">
                      <w:pPr>
                        <w:spacing w:line="180" w:lineRule="auto"/>
                        <w:ind w:left="1" w:right="1" w:firstLine="1"/>
                        <w:jc w:val="center"/>
                        <w:textDirection w:val="btLr"/>
                        <w:rPr>
                          <w:del w:id="28" w:author="Microsoft Word" w:date="2024-10-22T16:18:00Z"/>
                        </w:rPr>
                      </w:pPr>
                      <w:del w:id="29" w:author="Microsoft Word" w:date="2024-10-22T16:18:00Z">
                        <w:r>
                          <w:rPr>
                            <w:color w:val="000000"/>
                            <w:sz w:val="14"/>
                          </w:rPr>
                          <w:delText>© WorldSkills International</w:delText>
                        </w:r>
                      </w:del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58247" behindDoc="1" locked="0" layoutInCell="1" hidden="0" allowOverlap="1" wp14:anchorId="0F36F526" wp14:editId="4A6774E4">
                <wp:simplePos x="0" y="0"/>
                <wp:positionH relativeFrom="column">
                  <wp:posOffset>5880100</wp:posOffset>
                </wp:positionH>
                <wp:positionV relativeFrom="paragraph">
                  <wp:posOffset>10033000</wp:posOffset>
                </wp:positionV>
                <wp:extent cx="414020" cy="142240"/>
                <wp:effectExtent l="0" t="0" r="0" b="0"/>
                <wp:wrapNone/>
                <wp:docPr id="381377290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143753" y="3713643"/>
                          <a:ext cx="404495" cy="1327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375CD0" w14:textId="77777777" w:rsidR="004467C8" w:rsidRDefault="008E77B3">
                            <w:pPr>
                              <w:spacing w:before="20"/>
                              <w:ind w:left="60" w:firstLine="60"/>
                              <w:textDirection w:val="btLr"/>
                              <w:rPr>
                                <w:del w:id="30" w:author="Microsoft Word" w:date="2024-10-22T16:18:00Z"/>
                              </w:rPr>
                            </w:pPr>
                            <w:del w:id="31" w:author="Microsoft Word" w:date="2024-10-22T16:18:00Z">
                              <w:r>
                                <w:rPr>
                                  <w:color w:val="000000"/>
                                  <w:sz w:val="14"/>
                                </w:rPr>
                                <w:delText xml:space="preserve"> PAGE 10 of  NUMPAGES 10</w:delText>
                              </w:r>
                            </w:del>
                          </w:p>
                        </w:txbxContent>
                      </wps:txbx>
                      <wps:bodyPr spcFirstLastPara="1" wrap="square" lIns="0" tIns="0" rIns="0" bIns="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F36F526" id="Rectangle 4" o:spid="_x0000_s1028" style="position:absolute;margin-left:463pt;margin-top:790pt;width:32.6pt;height:11.2pt;z-index:-251658233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" filled="f" stroked="f">
                <v:textbox inset="0,0,0,0">
                  <w:txbxContent>
                    <w:p w14:paraId="10375CD0" w14:textId="77777777" w:rsidR="004467C8" w:rsidRDefault="008E77B3">
                      <w:pPr>
                        <w:spacing w:before="20"/>
                        <w:ind w:left="60" w:firstLine="60"/>
                        <w:textDirection w:val="btLr"/>
                        <w:rPr>
                          <w:del w:id="32" w:author="Microsoft Word" w:date="2024-10-22T16:18:00Z"/>
                        </w:rPr>
                      </w:pPr>
                      <w:del w:id="33" w:author="Microsoft Word" w:date="2024-10-22T16:18:00Z">
                        <w:r>
                          <w:rPr>
                            <w:color w:val="000000"/>
                            <w:sz w:val="14"/>
                          </w:rPr>
                          <w:delText xml:space="preserve"> PAGE 10 of  NUMPAGES 10</w:delText>
                        </w:r>
                      </w:del>
                    </w:p>
                  </w:txbxContent>
                </v:textbox>
              </v:rect>
            </w:pict>
          </mc:Fallback>
        </mc:AlternateContent>
      </w:r>
    </w:del>
    <w:ins w:id="34" w:author="Microsoft Word" w:date="2024-10-22T16:18:00Z">
      <w:r w:rsidR="00D17BBB">
        <w:rPr>
          <w:noProof/>
        </w:rPr>
        <mc:AlternateContent>
          <mc:Choice Requires="wpg">
            <w:drawing>
              <wp:anchor distT="0" distB="0" distL="0" distR="0" simplePos="0" relativeHeight="251658240" behindDoc="1" locked="0" layoutInCell="1" hidden="0" allowOverlap="1" wp14:anchorId="28E28A7C" wp14:editId="15E77EC2">
                <wp:simplePos x="0" y="0"/>
                <wp:positionH relativeFrom="column">
                  <wp:posOffset>63500</wp:posOffset>
                </wp:positionH>
                <wp:positionV relativeFrom="paragraph">
                  <wp:posOffset>9804400</wp:posOffset>
                </wp:positionV>
                <wp:extent cx="6316345" cy="85725"/>
                <wp:effectExtent l="0" t="0" r="0" b="0"/>
                <wp:wrapNone/>
                <wp:docPr id="869470477" name="Forma Livre: Forma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192590" y="3741900"/>
                          <a:ext cx="6306820" cy="762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06820" h="76200" extrusionOk="0">
                              <a:moveTo>
                                <a:pt x="2340851" y="0"/>
                              </a:moveTo>
                              <a:lnTo>
                                <a:pt x="0" y="0"/>
                              </a:lnTo>
                              <a:lnTo>
                                <a:pt x="0" y="76187"/>
                              </a:lnTo>
                              <a:lnTo>
                                <a:pt x="2340851" y="76187"/>
                              </a:lnTo>
                              <a:lnTo>
                                <a:pt x="2340851" y="0"/>
                              </a:lnTo>
                              <a:close/>
                            </a:path>
                            <a:path w="6306820" h="76200" extrusionOk="0">
                              <a:moveTo>
                                <a:pt x="6306312" y="0"/>
                              </a:moveTo>
                              <a:lnTo>
                                <a:pt x="3947160" y="0"/>
                              </a:lnTo>
                              <a:lnTo>
                                <a:pt x="3870960" y="0"/>
                              </a:lnTo>
                              <a:lnTo>
                                <a:pt x="2417064" y="0"/>
                              </a:lnTo>
                              <a:lnTo>
                                <a:pt x="2340864" y="0"/>
                              </a:lnTo>
                              <a:lnTo>
                                <a:pt x="2340864" y="76187"/>
                              </a:lnTo>
                              <a:lnTo>
                                <a:pt x="2417064" y="76187"/>
                              </a:lnTo>
                              <a:lnTo>
                                <a:pt x="3870960" y="76187"/>
                              </a:lnTo>
                              <a:lnTo>
                                <a:pt x="3947160" y="76187"/>
                              </a:lnTo>
                              <a:lnTo>
                                <a:pt x="6306312" y="76187"/>
                              </a:lnTo>
                              <a:lnTo>
                                <a:pt x="6306312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3A5C"/>
                        </a:solidFill>
                        <a:ln>
                          <a:noFill/>
                        </a:ln>
                      </wps:spPr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="http://schemas.microsoft.com/office/tasks/2019/documenttasks" xmlns:cr="http://schemas.microsoft.com/office/comments/2020/reactions" xmlns:arto="http://schemas.microsoft.com/office/word/2006/arto">
            <w:drawing>
              <wp:anchor distT="0" distB="0" distL="0" distR="0" simplePos="0" relativeHeight="0" behindDoc="1" locked="0" layoutInCell="1" hidden="0" allowOverlap="1" wp14:anchorId="0DB842BD" wp14:editId="7777777">
                <wp:simplePos x="0" y="0"/>
                <wp:positionH relativeFrom="column">
                  <wp:posOffset>63500</wp:posOffset>
                </wp:positionH>
                <wp:positionV relativeFrom="paragraph">
                  <wp:posOffset>9804400</wp:posOffset>
                </wp:positionV>
                <wp:extent cx="6316345" cy="85725"/>
                <wp:effectExtent l="0" t="0" r="0" b="0"/>
                <wp:wrapNone/>
                <wp:docPr id="1196982708" name="image20.png"/>
                <a:graphic>
                  <a:graphicData uri="http://schemas.openxmlformats.org/drawingml/2006/picture">
                    <pic:pic>
                      <pic:nvPicPr>
                        <pic:cNvPr id="0" name="image20.png"/>
                        <pic:cNvPicPr preferRelativeResize="0"/>
                      </pic:nvPicPr>
                      <pic:blipFill>
                        <a:blip r:embed="rId3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316345" cy="8572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R="00D17BBB">
        <w:rPr>
          <w:noProof/>
        </w:rPr>
        <mc:AlternateContent>
          <mc:Choice Requires="wps">
            <w:drawing>
              <wp:anchor distT="0" distB="0" distL="0" distR="0" simplePos="0" relativeHeight="251658241" behindDoc="1" locked="0" layoutInCell="1" hidden="0" allowOverlap="1" wp14:anchorId="6CF6856E" wp14:editId="4869CC90">
                <wp:simplePos x="0" y="0"/>
                <wp:positionH relativeFrom="column">
                  <wp:posOffset>139700</wp:posOffset>
                </wp:positionH>
                <wp:positionV relativeFrom="paragraph">
                  <wp:posOffset>9969500</wp:posOffset>
                </wp:positionV>
                <wp:extent cx="1847850" cy="371475"/>
                <wp:effectExtent l="0" t="0" r="0" b="0"/>
                <wp:wrapNone/>
                <wp:docPr id="1" name="Retângul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426838" y="3599025"/>
                          <a:ext cx="1838325" cy="3619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BF250D" w14:textId="77777777" w:rsidR="0019435A" w:rsidRDefault="00FB7D8C">
                            <w:pPr>
                              <w:spacing w:line="180" w:lineRule="auto"/>
                              <w:ind w:left="20" w:firstLine="20"/>
                              <w:textDirection w:val="btLr"/>
                              <w:rPr>
                                <w:ins w:id="35" w:author="Microsoft Word" w:date="2024-10-22T16:18:00Z"/>
                              </w:rPr>
                            </w:pPr>
                            <w:ins w:id="36" w:author="Microsoft Word" w:date="2024-10-22T16:18:00Z">
                              <w:r>
                                <w:rPr>
                                  <w:color w:val="000000"/>
                                  <w:sz w:val="14"/>
                                </w:rPr>
                                <w:t>#08 Desenvolvimento de Aplicativos Móveis</w:t>
                              </w:r>
                            </w:ins>
                          </w:p>
                          <w:p w14:paraId="08FD59D0" w14:textId="77777777" w:rsidR="0019435A" w:rsidRDefault="00FB7D8C">
                            <w:pPr>
                              <w:spacing w:line="180" w:lineRule="auto"/>
                              <w:ind w:left="20" w:firstLine="20"/>
                              <w:textDirection w:val="btLr"/>
                              <w:rPr>
                                <w:ins w:id="37" w:author="Microsoft Word" w:date="2024-10-22T16:18:00Z"/>
                              </w:rPr>
                            </w:pPr>
                            <w:ins w:id="38" w:author="Microsoft Word" w:date="2024-10-22T16:18:00Z">
                              <w:r>
                                <w:rPr>
                                  <w:b/>
                                  <w:color w:val="000000"/>
                                  <w:sz w:val="14"/>
                                </w:rPr>
                                <w:t>2024</w:t>
                              </w:r>
                            </w:ins>
                          </w:p>
                        </w:txbxContent>
                      </wps:txbx>
                      <wps:bodyPr spcFirstLastPara="1" wrap="square" lIns="0" tIns="0" rIns="0" bIns="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CF6856E" id="Retângulo 1" o:spid="_x0000_s1029" style="position:absolute;margin-left:11pt;margin-top:785pt;width:145.5pt;height:29.25pt;z-index:-251658239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" filled="f" stroked="f">
                <v:textbox inset="0,0,0,0">
                  <w:txbxContent>
                    <w:p w14:paraId="5DBF250D" w14:textId="77777777" w:rsidR="0019435A" w:rsidRDefault="00FB7D8C">
                      <w:pPr>
                        <w:spacing w:line="180" w:lineRule="auto"/>
                        <w:ind w:left="20" w:firstLine="20"/>
                        <w:textDirection w:val="btLr"/>
                        <w:rPr>
                          <w:ins w:id="39" w:author="Microsoft Word" w:date="2024-10-22T16:18:00Z"/>
                        </w:rPr>
                      </w:pPr>
                      <w:ins w:id="40" w:author="Microsoft Word" w:date="2024-10-22T16:18:00Z">
                        <w:r>
                          <w:rPr>
                            <w:color w:val="000000"/>
                            <w:sz w:val="14"/>
                          </w:rPr>
                          <w:t>#08 Desenvolvimento de Aplicativos Móveis</w:t>
                        </w:r>
                      </w:ins>
                    </w:p>
                    <w:p w14:paraId="08FD59D0" w14:textId="77777777" w:rsidR="0019435A" w:rsidRDefault="00FB7D8C">
                      <w:pPr>
                        <w:spacing w:line="180" w:lineRule="auto"/>
                        <w:ind w:left="20" w:firstLine="20"/>
                        <w:textDirection w:val="btLr"/>
                        <w:rPr>
                          <w:ins w:id="41" w:author="Microsoft Word" w:date="2024-10-22T16:18:00Z"/>
                        </w:rPr>
                      </w:pPr>
                      <w:ins w:id="42" w:author="Microsoft Word" w:date="2024-10-22T16:18:00Z">
                        <w:r>
                          <w:rPr>
                            <w:b/>
                            <w:color w:val="000000"/>
                            <w:sz w:val="14"/>
                          </w:rPr>
                          <w:t>2024</w:t>
                        </w:r>
                      </w:ins>
                    </w:p>
                  </w:txbxContent>
                </v:textbox>
              </v:rect>
            </w:pict>
          </mc:Fallback>
        </mc:AlternateContent>
      </w:r>
      <w:r w:rsidR="00D17BBB">
        <w:rPr>
          <w:noProof/>
        </w:rPr>
        <mc:AlternateContent>
          <mc:Choice Requires="wps">
            <w:drawing>
              <wp:anchor distT="0" distB="0" distL="0" distR="0" simplePos="0" relativeHeight="251658242" behindDoc="1" locked="0" layoutInCell="1" hidden="0" allowOverlap="1" wp14:anchorId="1DD9970B" wp14:editId="3F843599">
                <wp:simplePos x="0" y="0"/>
                <wp:positionH relativeFrom="column">
                  <wp:posOffset>2641600</wp:posOffset>
                </wp:positionH>
                <wp:positionV relativeFrom="paragraph">
                  <wp:posOffset>9969500</wp:posOffset>
                </wp:positionV>
                <wp:extent cx="1048385" cy="248920"/>
                <wp:effectExtent l="0" t="0" r="0" b="0"/>
                <wp:wrapNone/>
                <wp:docPr id="3" name="Retângul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826570" y="3660303"/>
                          <a:ext cx="1038860" cy="2393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4A0C02" w14:textId="77777777" w:rsidR="0019435A" w:rsidRDefault="00FB7D8C">
                            <w:pPr>
                              <w:spacing w:before="20" w:line="180" w:lineRule="auto"/>
                              <w:ind w:left="1" w:firstLine="1"/>
                              <w:jc w:val="center"/>
                              <w:textDirection w:val="btLr"/>
                              <w:rPr>
                                <w:ins w:id="43" w:author="Microsoft Word" w:date="2024-10-22T16:18:00Z"/>
                              </w:rPr>
                            </w:pPr>
                            <w:proofErr w:type="spellStart"/>
                            <w:ins w:id="44" w:author="Microsoft Word" w:date="2024-10-22T16:18:00Z">
                              <w:r>
                                <w:rPr>
                                  <w:color w:val="000000"/>
                                  <w:sz w:val="14"/>
                                </w:rPr>
                                <w:t>Version</w:t>
                              </w:r>
                              <w:proofErr w:type="spellEnd"/>
                              <w:r>
                                <w:rPr>
                                  <w:color w:val="000000"/>
                                  <w:sz w:val="14"/>
                                </w:rPr>
                                <w:t>: 1.0</w:t>
                              </w:r>
                            </w:ins>
                          </w:p>
                          <w:p w14:paraId="17BB6B31" w14:textId="77777777" w:rsidR="0019435A" w:rsidRDefault="00FB7D8C">
                            <w:pPr>
                              <w:spacing w:line="180" w:lineRule="auto"/>
                              <w:ind w:left="1" w:right="1" w:firstLine="1"/>
                              <w:jc w:val="center"/>
                              <w:textDirection w:val="btLr"/>
                              <w:rPr>
                                <w:ins w:id="45" w:author="Microsoft Word" w:date="2024-10-22T16:18:00Z"/>
                              </w:rPr>
                            </w:pPr>
                            <w:ins w:id="46" w:author="Microsoft Word" w:date="2024-10-22T16:18:00Z">
                              <w:r>
                                <w:rPr>
                                  <w:color w:val="000000"/>
                                  <w:sz w:val="14"/>
                                </w:rPr>
                                <w:t xml:space="preserve">© </w:t>
                              </w:r>
                              <w:proofErr w:type="spellStart"/>
                              <w:r>
                                <w:rPr>
                                  <w:color w:val="000000"/>
                                  <w:sz w:val="14"/>
                                </w:rPr>
                                <w:t>WorldSkills</w:t>
                              </w:r>
                              <w:proofErr w:type="spellEnd"/>
                              <w:r>
                                <w:rPr>
                                  <w:color w:val="000000"/>
                                  <w:sz w:val="1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000000"/>
                                  <w:sz w:val="14"/>
                                </w:rPr>
                                <w:t>International</w:t>
                              </w:r>
                              <w:proofErr w:type="spellEnd"/>
                            </w:ins>
                          </w:p>
                        </w:txbxContent>
                      </wps:txbx>
                      <wps:bodyPr spcFirstLastPara="1" wrap="square" lIns="0" tIns="0" rIns="0" bIns="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DD9970B" id="Retângulo 3" o:spid="_x0000_s1030" style="position:absolute;margin-left:208pt;margin-top:785pt;width:82.55pt;height:19.6pt;z-index:-25165823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" filled="f" stroked="f">
                <v:textbox inset="0,0,0,0">
                  <w:txbxContent>
                    <w:p w14:paraId="344A0C02" w14:textId="77777777" w:rsidR="0019435A" w:rsidRDefault="00FB7D8C">
                      <w:pPr>
                        <w:spacing w:before="20" w:line="180" w:lineRule="auto"/>
                        <w:ind w:left="1" w:firstLine="1"/>
                        <w:jc w:val="center"/>
                        <w:textDirection w:val="btLr"/>
                        <w:rPr>
                          <w:ins w:id="47" w:author="Microsoft Word" w:date="2024-10-22T16:18:00Z"/>
                        </w:rPr>
                      </w:pPr>
                      <w:proofErr w:type="spellStart"/>
                      <w:ins w:id="48" w:author="Microsoft Word" w:date="2024-10-22T16:18:00Z">
                        <w:r>
                          <w:rPr>
                            <w:color w:val="000000"/>
                            <w:sz w:val="14"/>
                          </w:rPr>
                          <w:t>Version</w:t>
                        </w:r>
                        <w:proofErr w:type="spellEnd"/>
                        <w:r>
                          <w:rPr>
                            <w:color w:val="000000"/>
                            <w:sz w:val="14"/>
                          </w:rPr>
                          <w:t>: 1.0</w:t>
                        </w:r>
                      </w:ins>
                    </w:p>
                    <w:p w14:paraId="17BB6B31" w14:textId="77777777" w:rsidR="0019435A" w:rsidRDefault="00FB7D8C">
                      <w:pPr>
                        <w:spacing w:line="180" w:lineRule="auto"/>
                        <w:ind w:left="1" w:right="1" w:firstLine="1"/>
                        <w:jc w:val="center"/>
                        <w:textDirection w:val="btLr"/>
                        <w:rPr>
                          <w:ins w:id="49" w:author="Microsoft Word" w:date="2024-10-22T16:18:00Z"/>
                        </w:rPr>
                      </w:pPr>
                      <w:ins w:id="50" w:author="Microsoft Word" w:date="2024-10-22T16:18:00Z">
                        <w:r>
                          <w:rPr>
                            <w:color w:val="000000"/>
                            <w:sz w:val="14"/>
                          </w:rPr>
                          <w:t xml:space="preserve">© </w:t>
                        </w:r>
                        <w:proofErr w:type="spellStart"/>
                        <w:r>
                          <w:rPr>
                            <w:color w:val="000000"/>
                            <w:sz w:val="14"/>
                          </w:rPr>
                          <w:t>WorldSkills</w:t>
                        </w:r>
                        <w:proofErr w:type="spellEnd"/>
                        <w:r>
                          <w:rPr>
                            <w:color w:val="000000"/>
                            <w:sz w:val="1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000000"/>
                            <w:sz w:val="14"/>
                          </w:rPr>
                          <w:t>International</w:t>
                        </w:r>
                        <w:proofErr w:type="spellEnd"/>
                      </w:ins>
                    </w:p>
                  </w:txbxContent>
                </v:textbox>
              </v:rect>
            </w:pict>
          </mc:Fallback>
        </mc:AlternateContent>
      </w:r>
      <w:r w:rsidR="00D17BBB">
        <w:rPr>
          <w:noProof/>
        </w:rPr>
        <mc:AlternateContent>
          <mc:Choice Requires="wps">
            <w:drawing>
              <wp:anchor distT="0" distB="0" distL="0" distR="0" simplePos="0" relativeHeight="251658243" behindDoc="1" locked="0" layoutInCell="1" hidden="0" allowOverlap="1" wp14:anchorId="4E08F5B0" wp14:editId="48C6493D">
                <wp:simplePos x="0" y="0"/>
                <wp:positionH relativeFrom="column">
                  <wp:posOffset>5880100</wp:posOffset>
                </wp:positionH>
                <wp:positionV relativeFrom="paragraph">
                  <wp:posOffset>10033000</wp:posOffset>
                </wp:positionV>
                <wp:extent cx="414020" cy="142240"/>
                <wp:effectExtent l="0" t="0" r="0" b="0"/>
                <wp:wrapNone/>
                <wp:docPr id="4" name="Retângul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143753" y="3713643"/>
                          <a:ext cx="404495" cy="1327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59512C" w14:textId="77777777" w:rsidR="0019435A" w:rsidRDefault="00FB7D8C">
                            <w:pPr>
                              <w:spacing w:before="20"/>
                              <w:ind w:left="60" w:firstLine="60"/>
                              <w:textDirection w:val="btLr"/>
                              <w:rPr>
                                <w:ins w:id="51" w:author="Microsoft Word" w:date="2024-10-22T16:18:00Z"/>
                              </w:rPr>
                            </w:pPr>
                            <w:ins w:id="52" w:author="Microsoft Word" w:date="2024-10-22T16:18:00Z">
                              <w:r>
                                <w:rPr>
                                  <w:color w:val="000000"/>
                                  <w:sz w:val="14"/>
                                </w:rPr>
                                <w:t xml:space="preserve"> PAGE 10 </w:t>
                              </w:r>
                              <w:proofErr w:type="spellStart"/>
                              <w:proofErr w:type="gramStart"/>
                              <w:r>
                                <w:rPr>
                                  <w:color w:val="000000"/>
                                  <w:sz w:val="14"/>
                                </w:rPr>
                                <w:t>of</w:t>
                              </w:r>
                              <w:proofErr w:type="spellEnd"/>
                              <w:r>
                                <w:rPr>
                                  <w:color w:val="000000"/>
                                  <w:sz w:val="14"/>
                                </w:rPr>
                                <w:t xml:space="preserve">  NUMPAGES</w:t>
                              </w:r>
                              <w:proofErr w:type="gramEnd"/>
                              <w:r>
                                <w:rPr>
                                  <w:color w:val="000000"/>
                                  <w:sz w:val="14"/>
                                </w:rPr>
                                <w:t xml:space="preserve"> 10</w:t>
                              </w:r>
                            </w:ins>
                          </w:p>
                        </w:txbxContent>
                      </wps:txbx>
                      <wps:bodyPr spcFirstLastPara="1" wrap="square" lIns="0" tIns="0" rIns="0" bIns="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E08F5B0" id="Retângulo 4" o:spid="_x0000_s1031" style="position:absolute;margin-left:463pt;margin-top:790pt;width:32.6pt;height:11.2pt;z-index:-251658237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" filled="f" stroked="f">
                <v:textbox inset="0,0,0,0">
                  <w:txbxContent>
                    <w:p w14:paraId="2F59512C" w14:textId="77777777" w:rsidR="0019435A" w:rsidRDefault="00FB7D8C">
                      <w:pPr>
                        <w:spacing w:before="20"/>
                        <w:ind w:left="60" w:firstLine="60"/>
                        <w:textDirection w:val="btLr"/>
                        <w:rPr>
                          <w:ins w:id="53" w:author="Microsoft Word" w:date="2024-10-22T16:18:00Z"/>
                        </w:rPr>
                      </w:pPr>
                      <w:ins w:id="54" w:author="Microsoft Word" w:date="2024-10-22T16:18:00Z">
                        <w:r>
                          <w:rPr>
                            <w:color w:val="000000"/>
                            <w:sz w:val="14"/>
                          </w:rPr>
                          <w:t xml:space="preserve"> PAGE 10 </w:t>
                        </w:r>
                        <w:proofErr w:type="spellStart"/>
                        <w:proofErr w:type="gramStart"/>
                        <w:r>
                          <w:rPr>
                            <w:color w:val="000000"/>
                            <w:sz w:val="14"/>
                          </w:rPr>
                          <w:t>of</w:t>
                        </w:r>
                        <w:proofErr w:type="spellEnd"/>
                        <w:r>
                          <w:rPr>
                            <w:color w:val="000000"/>
                            <w:sz w:val="14"/>
                          </w:rPr>
                          <w:t xml:space="preserve">  NUMPAGES</w:t>
                        </w:r>
                        <w:proofErr w:type="gramEnd"/>
                        <w:r>
                          <w:rPr>
                            <w:color w:val="000000"/>
                            <w:sz w:val="14"/>
                          </w:rPr>
                          <w:t xml:space="preserve"> 10</w:t>
                        </w:r>
                      </w:ins>
                    </w:p>
                  </w:txbxContent>
                </v:textbox>
              </v:rect>
            </w:pict>
          </mc:Fallback>
        </mc:AlternateContent>
      </w:r>
    </w:ins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5782615" w14:textId="77777777" w:rsidR="007053A3" w:rsidRDefault="007053A3">
      <w:r>
        <w:separator/>
      </w:r>
    </w:p>
  </w:footnote>
  <w:footnote w:type="continuationSeparator" w:id="0">
    <w:p w14:paraId="0EA4274A" w14:textId="77777777" w:rsidR="007053A3" w:rsidRDefault="007053A3">
      <w:r>
        <w:continuationSeparator/>
      </w:r>
    </w:p>
  </w:footnote>
  <w:footnote w:type="continuationNotice" w:id="1">
    <w:p w14:paraId="418891B1" w14:textId="77777777" w:rsidR="007053A3" w:rsidRDefault="007053A3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0000145" w14:textId="77777777" w:rsidR="0019435A" w:rsidRDefault="0019435A">
    <w:pPr>
      <w:pBdr>
        <w:top w:val="nil"/>
        <w:left w:val="nil"/>
        <w:bottom w:val="nil"/>
        <w:right w:val="nil"/>
        <w:between w:val="nil"/>
      </w:pBdr>
      <w:spacing w:line="276" w:lineRule="auto"/>
    </w:pPr>
  </w:p>
  <w:tbl>
    <w:tblPr>
      <w:tblW w:w="1008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ayout w:type="fixed"/>
      <w:tblLook w:val="0600" w:firstRow="0" w:lastRow="0" w:firstColumn="0" w:lastColumn="0" w:noHBand="1" w:noVBand="1"/>
      <w:tblPrChange w:id="0" w:author="Microsoft Word" w:date="2024-10-22T16:18:00Z">
        <w:tblPr>
          <w:tblStyle w:val="a9"/>
          <w:tblW w:w="10080" w:type="dxa"/>
          <w:tblInd w:w="0" w:type="dxa"/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  <w:tblLayout w:type="fixed"/>
          <w:tblLook w:val="0600" w:firstRow="0" w:lastRow="0" w:firstColumn="0" w:lastColumn="0" w:noHBand="1" w:noVBand="1"/>
        </w:tblPr>
      </w:tblPrChange>
    </w:tblPr>
    <w:tblGrid>
      <w:gridCol w:w="3360"/>
      <w:gridCol w:w="3360"/>
      <w:gridCol w:w="3360"/>
      <w:tblGridChange w:id="1">
        <w:tblGrid>
          <w:gridCol w:w="3360"/>
          <w:gridCol w:w="3360"/>
          <w:gridCol w:w="3360"/>
        </w:tblGrid>
      </w:tblGridChange>
    </w:tblGrid>
    <w:tr w:rsidR="0019435A" w14:paraId="7F6498BF" w14:textId="77777777">
      <w:trPr>
        <w:trHeight w:val="300"/>
        <w:trPrChange w:id="2" w:author="Microsoft Word" w:date="2024-10-22T16:18:00Z">
          <w:trPr>
            <w:trHeight w:val="300"/>
          </w:trPr>
        </w:trPrChange>
      </w:trPr>
      <w:tc>
        <w:tcPr>
          <w:tcW w:w="3360" w:type="dxa"/>
          <w:tcPrChange w:id="3" w:author="Microsoft Word" w:date="2024-10-22T16:18:00Z">
            <w:tcPr>
              <w:tcW w:w="3360" w:type="dxa"/>
            </w:tcPr>
          </w:tcPrChange>
        </w:tcPr>
        <w:p w14:paraId="00000146" w14:textId="77777777" w:rsidR="0019435A" w:rsidRDefault="0019435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252"/>
              <w:tab w:val="right" w:pos="8504"/>
            </w:tabs>
            <w:ind w:left="-115"/>
            <w:rPr>
              <w:color w:val="000000"/>
            </w:rPr>
          </w:pPr>
        </w:p>
      </w:tc>
      <w:tc>
        <w:tcPr>
          <w:tcW w:w="3360" w:type="dxa"/>
          <w:tcPrChange w:id="4" w:author="Microsoft Word" w:date="2024-10-22T16:18:00Z">
            <w:tcPr>
              <w:tcW w:w="3360" w:type="dxa"/>
            </w:tcPr>
          </w:tcPrChange>
        </w:tcPr>
        <w:p w14:paraId="00000147" w14:textId="77777777" w:rsidR="0019435A" w:rsidRDefault="0019435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252"/>
              <w:tab w:val="right" w:pos="8504"/>
            </w:tabs>
            <w:jc w:val="center"/>
            <w:rPr>
              <w:color w:val="000000"/>
            </w:rPr>
          </w:pPr>
        </w:p>
      </w:tc>
      <w:tc>
        <w:tcPr>
          <w:tcW w:w="3360" w:type="dxa"/>
          <w:tcPrChange w:id="5" w:author="Microsoft Word" w:date="2024-10-22T16:18:00Z">
            <w:tcPr>
              <w:tcW w:w="3360" w:type="dxa"/>
            </w:tcPr>
          </w:tcPrChange>
        </w:tcPr>
        <w:p w14:paraId="00000148" w14:textId="77777777" w:rsidR="0019435A" w:rsidRDefault="0019435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252"/>
              <w:tab w:val="right" w:pos="8504"/>
            </w:tabs>
            <w:ind w:right="-115"/>
            <w:jc w:val="right"/>
            <w:rPr>
              <w:color w:val="000000"/>
            </w:rPr>
          </w:pPr>
        </w:p>
      </w:tc>
    </w:tr>
  </w:tbl>
  <w:p w14:paraId="00000149" w14:textId="77777777" w:rsidR="0019435A" w:rsidRDefault="0019435A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rPr>
        <w:color w:val="00000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000014A" w14:textId="77777777" w:rsidR="0019435A" w:rsidRDefault="00D17BBB">
    <w:pPr>
      <w:pBdr>
        <w:top w:val="nil"/>
        <w:left w:val="nil"/>
        <w:bottom w:val="nil"/>
        <w:right w:val="nil"/>
        <w:between w:val="nil"/>
      </w:pBdr>
      <w:spacing w:line="14" w:lineRule="auto"/>
      <w:rPr>
        <w:color w:val="000000"/>
        <w:sz w:val="20"/>
        <w:szCs w:val="20"/>
      </w:rPr>
    </w:pPr>
    <w:r>
      <w:rPr>
        <w:noProof/>
        <w:color w:val="000000"/>
        <w:sz w:val="20"/>
        <w:szCs w:val="20"/>
      </w:rPr>
      <w:drawing>
        <wp:anchor distT="0" distB="0" distL="0" distR="0" simplePos="0" relativeHeight="251658248" behindDoc="1" locked="0" layoutInCell="1" hidden="0" allowOverlap="1" wp14:anchorId="636B9B8D" wp14:editId="323B52C1">
          <wp:simplePos x="0" y="0"/>
          <wp:positionH relativeFrom="page">
            <wp:posOffset>6059803</wp:posOffset>
          </wp:positionH>
          <wp:positionV relativeFrom="page">
            <wp:posOffset>720089</wp:posOffset>
          </wp:positionV>
          <wp:extent cx="784847" cy="460832"/>
          <wp:effectExtent l="0" t="0" r="0" b="0"/>
          <wp:wrapNone/>
          <wp:docPr id="18" name="image1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784847" cy="460832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0B5362"/>
    <w:multiLevelType w:val="multilevel"/>
    <w:tmpl w:val="FFFFFFFF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003B75D8"/>
    <w:multiLevelType w:val="multilevel"/>
    <w:tmpl w:val="FFFFFFFF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0048014B"/>
    <w:multiLevelType w:val="multilevel"/>
    <w:tmpl w:val="FFFFFFFF"/>
    <w:lvl w:ilvl="0">
      <w:start w:val="1"/>
      <w:numFmt w:val="decimal"/>
      <w:lvlText w:val="%1."/>
      <w:lvlJc w:val="left"/>
      <w:pPr>
        <w:ind w:left="333" w:hanging="284"/>
      </w:pPr>
      <w:rPr>
        <w:rFonts w:ascii="Calibri" w:eastAsia="Calibri" w:hAnsi="Calibri" w:cs="Calibri"/>
        <w:b w:val="0"/>
        <w:i w:val="0"/>
        <w:sz w:val="20"/>
        <w:szCs w:val="20"/>
      </w:rPr>
    </w:lvl>
    <w:lvl w:ilvl="1">
      <w:numFmt w:val="bullet"/>
      <w:lvlText w:val="•"/>
      <w:lvlJc w:val="left"/>
      <w:pPr>
        <w:ind w:left="1271" w:hanging="284"/>
      </w:pPr>
    </w:lvl>
    <w:lvl w:ilvl="2">
      <w:numFmt w:val="bullet"/>
      <w:lvlText w:val="•"/>
      <w:lvlJc w:val="left"/>
      <w:pPr>
        <w:ind w:left="2203" w:hanging="284"/>
      </w:pPr>
    </w:lvl>
    <w:lvl w:ilvl="3">
      <w:numFmt w:val="bullet"/>
      <w:lvlText w:val="•"/>
      <w:lvlJc w:val="left"/>
      <w:pPr>
        <w:ind w:left="3135" w:hanging="284"/>
      </w:pPr>
    </w:lvl>
    <w:lvl w:ilvl="4">
      <w:numFmt w:val="bullet"/>
      <w:lvlText w:val="•"/>
      <w:lvlJc w:val="left"/>
      <w:pPr>
        <w:ind w:left="4067" w:hanging="284"/>
      </w:pPr>
    </w:lvl>
    <w:lvl w:ilvl="5">
      <w:numFmt w:val="bullet"/>
      <w:lvlText w:val="•"/>
      <w:lvlJc w:val="left"/>
      <w:pPr>
        <w:ind w:left="4999" w:hanging="284"/>
      </w:pPr>
    </w:lvl>
    <w:lvl w:ilvl="6">
      <w:numFmt w:val="bullet"/>
      <w:lvlText w:val="•"/>
      <w:lvlJc w:val="left"/>
      <w:pPr>
        <w:ind w:left="5930" w:hanging="284"/>
      </w:pPr>
    </w:lvl>
    <w:lvl w:ilvl="7">
      <w:numFmt w:val="bullet"/>
      <w:lvlText w:val="•"/>
      <w:lvlJc w:val="left"/>
      <w:pPr>
        <w:ind w:left="6862" w:hanging="283"/>
      </w:pPr>
    </w:lvl>
    <w:lvl w:ilvl="8">
      <w:numFmt w:val="bullet"/>
      <w:lvlText w:val="•"/>
      <w:lvlJc w:val="left"/>
      <w:pPr>
        <w:ind w:left="7794" w:hanging="284"/>
      </w:pPr>
    </w:lvl>
  </w:abstractNum>
  <w:abstractNum w:abstractNumId="3" w15:restartNumberingAfterBreak="0">
    <w:nsid w:val="02C8529A"/>
    <w:multiLevelType w:val="multilevel"/>
    <w:tmpl w:val="FFFFFFFF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4" w15:restartNumberingAfterBreak="0">
    <w:nsid w:val="02F63DFE"/>
    <w:multiLevelType w:val="multilevel"/>
    <w:tmpl w:val="FFFFFFFF"/>
    <w:lvl w:ilvl="0">
      <w:start w:val="1"/>
      <w:numFmt w:val="decimal"/>
      <w:lvlText w:val="%1"/>
      <w:lvlJc w:val="left"/>
      <w:pPr>
        <w:ind w:left="379" w:hanging="267"/>
      </w:pPr>
      <w:rPr>
        <w:rFonts w:ascii="Calibri" w:eastAsia="Calibri" w:hAnsi="Calibri" w:cs="Calibri"/>
        <w:b/>
        <w:i w:val="0"/>
        <w:color w:val="003763"/>
        <w:sz w:val="32"/>
        <w:szCs w:val="32"/>
      </w:rPr>
    </w:lvl>
    <w:lvl w:ilvl="1">
      <w:start w:val="1"/>
      <w:numFmt w:val="decimal"/>
      <w:lvlText w:val="%2."/>
      <w:lvlJc w:val="left"/>
      <w:pPr>
        <w:ind w:left="395" w:hanging="284"/>
      </w:pPr>
      <w:rPr>
        <w:rFonts w:ascii="Calibri" w:eastAsia="Calibri" w:hAnsi="Calibri" w:cs="Calibri"/>
        <w:b w:val="0"/>
        <w:i w:val="0"/>
        <w:sz w:val="20"/>
        <w:szCs w:val="20"/>
      </w:rPr>
    </w:lvl>
    <w:lvl w:ilvl="2">
      <w:numFmt w:val="bullet"/>
      <w:lvlText w:val="•"/>
      <w:lvlJc w:val="left"/>
      <w:pPr>
        <w:ind w:left="1476" w:hanging="284"/>
      </w:pPr>
    </w:lvl>
    <w:lvl w:ilvl="3">
      <w:numFmt w:val="bullet"/>
      <w:lvlText w:val="•"/>
      <w:lvlJc w:val="left"/>
      <w:pPr>
        <w:ind w:left="2552" w:hanging="284"/>
      </w:pPr>
    </w:lvl>
    <w:lvl w:ilvl="4">
      <w:numFmt w:val="bullet"/>
      <w:lvlText w:val="•"/>
      <w:lvlJc w:val="left"/>
      <w:pPr>
        <w:ind w:left="3628" w:hanging="283"/>
      </w:pPr>
    </w:lvl>
    <w:lvl w:ilvl="5">
      <w:numFmt w:val="bullet"/>
      <w:lvlText w:val="•"/>
      <w:lvlJc w:val="left"/>
      <w:pPr>
        <w:ind w:left="4705" w:hanging="284"/>
      </w:pPr>
    </w:lvl>
    <w:lvl w:ilvl="6">
      <w:numFmt w:val="bullet"/>
      <w:lvlText w:val="•"/>
      <w:lvlJc w:val="left"/>
      <w:pPr>
        <w:ind w:left="5781" w:hanging="284"/>
      </w:pPr>
    </w:lvl>
    <w:lvl w:ilvl="7">
      <w:numFmt w:val="bullet"/>
      <w:lvlText w:val="•"/>
      <w:lvlJc w:val="left"/>
      <w:pPr>
        <w:ind w:left="6857" w:hanging="283"/>
      </w:pPr>
    </w:lvl>
    <w:lvl w:ilvl="8">
      <w:numFmt w:val="bullet"/>
      <w:lvlText w:val="•"/>
      <w:lvlJc w:val="left"/>
      <w:pPr>
        <w:ind w:left="7933" w:hanging="284"/>
      </w:pPr>
    </w:lvl>
  </w:abstractNum>
  <w:abstractNum w:abstractNumId="5" w15:restartNumberingAfterBreak="0">
    <w:nsid w:val="04892FC6"/>
    <w:multiLevelType w:val="multilevel"/>
    <w:tmpl w:val="FFFFFFFF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6" w15:restartNumberingAfterBreak="0">
    <w:nsid w:val="05651676"/>
    <w:multiLevelType w:val="multilevel"/>
    <w:tmpl w:val="FFFFFFFF"/>
    <w:lvl w:ilvl="0">
      <w:start w:val="3"/>
      <w:numFmt w:val="decimal"/>
      <w:lvlText w:val="%1"/>
      <w:lvlJc w:val="left"/>
      <w:pPr>
        <w:ind w:left="360" w:hanging="360"/>
      </w:pPr>
      <w:rPr>
        <w:color w:val="003763"/>
      </w:rPr>
    </w:lvl>
    <w:lvl w:ilvl="1">
      <w:start w:val="2"/>
      <w:numFmt w:val="decimal"/>
      <w:lvlText w:val="%1.%2"/>
      <w:lvlJc w:val="left"/>
      <w:pPr>
        <w:ind w:left="348" w:hanging="360"/>
      </w:pPr>
      <w:rPr>
        <w:color w:val="003763"/>
      </w:rPr>
    </w:lvl>
    <w:lvl w:ilvl="2">
      <w:start w:val="1"/>
      <w:numFmt w:val="decimal"/>
      <w:lvlText w:val="%1.%2.%3"/>
      <w:lvlJc w:val="left"/>
      <w:pPr>
        <w:ind w:left="696" w:hanging="720"/>
      </w:pPr>
      <w:rPr>
        <w:color w:val="003763"/>
      </w:rPr>
    </w:lvl>
    <w:lvl w:ilvl="3">
      <w:start w:val="1"/>
      <w:numFmt w:val="decimal"/>
      <w:lvlText w:val="%1.%2.%3.%4"/>
      <w:lvlJc w:val="left"/>
      <w:pPr>
        <w:ind w:left="684" w:hanging="720"/>
      </w:pPr>
      <w:rPr>
        <w:color w:val="003763"/>
      </w:rPr>
    </w:lvl>
    <w:lvl w:ilvl="4">
      <w:start w:val="1"/>
      <w:numFmt w:val="decimal"/>
      <w:lvlText w:val="%1.%2.%3.%4.%5"/>
      <w:lvlJc w:val="left"/>
      <w:pPr>
        <w:ind w:left="1032" w:hanging="1080"/>
      </w:pPr>
      <w:rPr>
        <w:color w:val="003763"/>
      </w:rPr>
    </w:lvl>
    <w:lvl w:ilvl="5">
      <w:start w:val="1"/>
      <w:numFmt w:val="decimal"/>
      <w:lvlText w:val="%1.%2.%3.%4.%5.%6"/>
      <w:lvlJc w:val="left"/>
      <w:pPr>
        <w:ind w:left="1020" w:hanging="1080"/>
      </w:pPr>
      <w:rPr>
        <w:color w:val="003763"/>
      </w:rPr>
    </w:lvl>
    <w:lvl w:ilvl="6">
      <w:start w:val="1"/>
      <w:numFmt w:val="decimal"/>
      <w:lvlText w:val="%1.%2.%3.%4.%5.%6.%7"/>
      <w:lvlJc w:val="left"/>
      <w:pPr>
        <w:ind w:left="1008" w:hanging="1080"/>
      </w:pPr>
      <w:rPr>
        <w:color w:val="003763"/>
      </w:rPr>
    </w:lvl>
    <w:lvl w:ilvl="7">
      <w:start w:val="1"/>
      <w:numFmt w:val="decimal"/>
      <w:lvlText w:val="%1.%2.%3.%4.%5.%6.%7.%8"/>
      <w:lvlJc w:val="left"/>
      <w:pPr>
        <w:ind w:left="1356" w:hanging="1440"/>
      </w:pPr>
      <w:rPr>
        <w:color w:val="003763"/>
      </w:rPr>
    </w:lvl>
    <w:lvl w:ilvl="8">
      <w:start w:val="1"/>
      <w:numFmt w:val="decimal"/>
      <w:lvlText w:val="%1.%2.%3.%4.%5.%6.%7.%8.%9"/>
      <w:lvlJc w:val="left"/>
      <w:pPr>
        <w:ind w:left="1344" w:hanging="1440"/>
      </w:pPr>
      <w:rPr>
        <w:color w:val="003763"/>
      </w:rPr>
    </w:lvl>
  </w:abstractNum>
  <w:abstractNum w:abstractNumId="7" w15:restartNumberingAfterBreak="0">
    <w:nsid w:val="07336C91"/>
    <w:multiLevelType w:val="multilevel"/>
    <w:tmpl w:val="FFFFFFFF"/>
    <w:lvl w:ilvl="0">
      <w:start w:val="1"/>
      <w:numFmt w:val="bullet"/>
      <w:lvlText w:val="●"/>
      <w:lvlJc w:val="left"/>
      <w:pPr>
        <w:ind w:left="691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11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31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51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571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291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11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31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51" w:hanging="360"/>
      </w:pPr>
      <w:rPr>
        <w:rFonts w:ascii="Noto Sans Symbols" w:eastAsia="Noto Sans Symbols" w:hAnsi="Noto Sans Symbols" w:cs="Noto Sans Symbols"/>
      </w:rPr>
    </w:lvl>
  </w:abstractNum>
  <w:abstractNum w:abstractNumId="8" w15:restartNumberingAfterBreak="0">
    <w:nsid w:val="074C3054"/>
    <w:multiLevelType w:val="multilevel"/>
    <w:tmpl w:val="FFFFFFFF"/>
    <w:lvl w:ilvl="0">
      <w:start w:val="1"/>
      <w:numFmt w:val="decimal"/>
      <w:lvlText w:val="%1."/>
      <w:lvlJc w:val="left"/>
      <w:pPr>
        <w:ind w:left="334" w:hanging="284"/>
      </w:pPr>
      <w:rPr>
        <w:rFonts w:ascii="Calibri" w:eastAsia="Calibri" w:hAnsi="Calibri" w:cs="Calibri"/>
        <w:b w:val="0"/>
        <w:i w:val="0"/>
        <w:sz w:val="20"/>
        <w:szCs w:val="20"/>
      </w:rPr>
    </w:lvl>
    <w:lvl w:ilvl="1">
      <w:numFmt w:val="bullet"/>
      <w:lvlText w:val="•"/>
      <w:lvlJc w:val="left"/>
      <w:pPr>
        <w:ind w:left="1271" w:hanging="284"/>
      </w:pPr>
    </w:lvl>
    <w:lvl w:ilvl="2">
      <w:numFmt w:val="bullet"/>
      <w:lvlText w:val="•"/>
      <w:lvlJc w:val="left"/>
      <w:pPr>
        <w:ind w:left="2203" w:hanging="284"/>
      </w:pPr>
    </w:lvl>
    <w:lvl w:ilvl="3">
      <w:numFmt w:val="bullet"/>
      <w:lvlText w:val="•"/>
      <w:lvlJc w:val="left"/>
      <w:pPr>
        <w:ind w:left="3135" w:hanging="284"/>
      </w:pPr>
    </w:lvl>
    <w:lvl w:ilvl="4">
      <w:numFmt w:val="bullet"/>
      <w:lvlText w:val="•"/>
      <w:lvlJc w:val="left"/>
      <w:pPr>
        <w:ind w:left="4067" w:hanging="284"/>
      </w:pPr>
    </w:lvl>
    <w:lvl w:ilvl="5">
      <w:numFmt w:val="bullet"/>
      <w:lvlText w:val="•"/>
      <w:lvlJc w:val="left"/>
      <w:pPr>
        <w:ind w:left="4999" w:hanging="284"/>
      </w:pPr>
    </w:lvl>
    <w:lvl w:ilvl="6">
      <w:numFmt w:val="bullet"/>
      <w:lvlText w:val="•"/>
      <w:lvlJc w:val="left"/>
      <w:pPr>
        <w:ind w:left="5931" w:hanging="284"/>
      </w:pPr>
    </w:lvl>
    <w:lvl w:ilvl="7">
      <w:numFmt w:val="bullet"/>
      <w:lvlText w:val="•"/>
      <w:lvlJc w:val="left"/>
      <w:pPr>
        <w:ind w:left="6863" w:hanging="284"/>
      </w:pPr>
    </w:lvl>
    <w:lvl w:ilvl="8">
      <w:numFmt w:val="bullet"/>
      <w:lvlText w:val="•"/>
      <w:lvlJc w:val="left"/>
      <w:pPr>
        <w:ind w:left="7795" w:hanging="284"/>
      </w:pPr>
    </w:lvl>
  </w:abstractNum>
  <w:abstractNum w:abstractNumId="9" w15:restartNumberingAfterBreak="0">
    <w:nsid w:val="08FD144B"/>
    <w:multiLevelType w:val="hybridMultilevel"/>
    <w:tmpl w:val="E354AA04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0" w15:restartNumberingAfterBreak="0">
    <w:nsid w:val="08FF5D98"/>
    <w:multiLevelType w:val="multilevel"/>
    <w:tmpl w:val="FFFFFFFF"/>
    <w:lvl w:ilvl="0">
      <w:start w:val="1"/>
      <w:numFmt w:val="decimal"/>
      <w:lvlText w:val="%1."/>
      <w:lvlJc w:val="left"/>
      <w:pPr>
        <w:ind w:left="334" w:hanging="284"/>
      </w:pPr>
      <w:rPr>
        <w:rFonts w:ascii="Calibri" w:eastAsia="Calibri" w:hAnsi="Calibri" w:cs="Calibri"/>
        <w:b w:val="0"/>
        <w:i w:val="0"/>
        <w:sz w:val="20"/>
        <w:szCs w:val="20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0AC31050"/>
    <w:multiLevelType w:val="multilevel"/>
    <w:tmpl w:val="FC341C28"/>
    <w:lvl w:ilvl="0">
      <w:start w:val="1"/>
      <w:numFmt w:val="decimal"/>
      <w:lvlText w:val="%1."/>
      <w:lvlJc w:val="left"/>
      <w:pPr>
        <w:ind w:left="333" w:hanging="284"/>
      </w:pPr>
      <w:rPr>
        <w:rFonts w:ascii="Calibri" w:eastAsia="Calibri" w:hAnsi="Calibri" w:cs="Calibri"/>
        <w:b w:val="0"/>
        <w:i w:val="0"/>
        <w:sz w:val="20"/>
        <w:szCs w:val="20"/>
      </w:rPr>
    </w:lvl>
    <w:lvl w:ilvl="1">
      <w:start w:val="1"/>
      <w:numFmt w:val="lowerLetter"/>
      <w:lvlText w:val="(%2)"/>
      <w:lvlJc w:val="left"/>
      <w:pPr>
        <w:ind w:left="618" w:hanging="286"/>
      </w:pPr>
      <w:rPr>
        <w:rFonts w:ascii="Calibri" w:eastAsia="Calibri" w:hAnsi="Calibri" w:cs="Calibri"/>
        <w:b w:val="0"/>
        <w:i w:val="0"/>
        <w:sz w:val="20"/>
        <w:szCs w:val="20"/>
      </w:rPr>
    </w:lvl>
    <w:lvl w:ilvl="2">
      <w:numFmt w:val="bullet"/>
      <w:lvlText w:val="•"/>
      <w:lvlJc w:val="left"/>
      <w:pPr>
        <w:ind w:left="1624" w:hanging="286"/>
      </w:pPr>
    </w:lvl>
    <w:lvl w:ilvl="3">
      <w:numFmt w:val="bullet"/>
      <w:lvlText w:val="•"/>
      <w:lvlJc w:val="left"/>
      <w:pPr>
        <w:ind w:left="2628" w:hanging="286"/>
      </w:pPr>
    </w:lvl>
    <w:lvl w:ilvl="4">
      <w:numFmt w:val="bullet"/>
      <w:lvlText w:val="•"/>
      <w:lvlJc w:val="left"/>
      <w:pPr>
        <w:ind w:left="3632" w:hanging="286"/>
      </w:pPr>
    </w:lvl>
    <w:lvl w:ilvl="5">
      <w:numFmt w:val="bullet"/>
      <w:lvlText w:val="•"/>
      <w:lvlJc w:val="left"/>
      <w:pPr>
        <w:ind w:left="4636" w:hanging="286"/>
      </w:pPr>
    </w:lvl>
    <w:lvl w:ilvl="6">
      <w:numFmt w:val="bullet"/>
      <w:lvlText w:val="•"/>
      <w:lvlJc w:val="left"/>
      <w:pPr>
        <w:ind w:left="5641" w:hanging="286"/>
      </w:pPr>
    </w:lvl>
    <w:lvl w:ilvl="7">
      <w:numFmt w:val="bullet"/>
      <w:lvlText w:val="•"/>
      <w:lvlJc w:val="left"/>
      <w:pPr>
        <w:ind w:left="6645" w:hanging="286"/>
      </w:pPr>
    </w:lvl>
    <w:lvl w:ilvl="8">
      <w:numFmt w:val="bullet"/>
      <w:lvlText w:val="•"/>
      <w:lvlJc w:val="left"/>
      <w:pPr>
        <w:ind w:left="7649" w:hanging="286"/>
      </w:pPr>
    </w:lvl>
  </w:abstractNum>
  <w:abstractNum w:abstractNumId="12" w15:restartNumberingAfterBreak="0">
    <w:nsid w:val="0C0126B6"/>
    <w:multiLevelType w:val="multilevel"/>
    <w:tmpl w:val="A38A4FF4"/>
    <w:lvl w:ilvl="0">
      <w:start w:val="2"/>
      <w:numFmt w:val="decimal"/>
      <w:lvlText w:val="%1"/>
      <w:lvlJc w:val="left"/>
      <w:pPr>
        <w:ind w:left="360" w:hanging="360"/>
      </w:pPr>
      <w:rPr>
        <w:color w:val="003763"/>
      </w:rPr>
    </w:lvl>
    <w:lvl w:ilvl="1">
      <w:start w:val="2"/>
      <w:numFmt w:val="decimal"/>
      <w:lvlText w:val="%1.%2"/>
      <w:lvlJc w:val="left"/>
      <w:pPr>
        <w:ind w:left="360" w:hanging="360"/>
      </w:pPr>
      <w:rPr>
        <w:color w:val="003763"/>
      </w:rPr>
    </w:lvl>
    <w:lvl w:ilvl="2">
      <w:start w:val="1"/>
      <w:numFmt w:val="decimal"/>
      <w:lvlText w:val="%1.%2.%3"/>
      <w:lvlJc w:val="left"/>
      <w:pPr>
        <w:ind w:left="360" w:hanging="360"/>
      </w:pPr>
      <w:rPr>
        <w:color w:val="003763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color w:val="003763"/>
      </w:rPr>
    </w:lvl>
    <w:lvl w:ilvl="4">
      <w:start w:val="1"/>
      <w:numFmt w:val="decimal"/>
      <w:lvlText w:val="%1.%2.%3.%4.%5"/>
      <w:lvlJc w:val="left"/>
      <w:pPr>
        <w:ind w:left="720" w:hanging="720"/>
      </w:pPr>
      <w:rPr>
        <w:color w:val="003763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color w:val="003763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color w:val="003763"/>
      </w:rPr>
    </w:lvl>
    <w:lvl w:ilvl="7">
      <w:start w:val="1"/>
      <w:numFmt w:val="decimal"/>
      <w:lvlText w:val="%1.%2.%3.%4.%5.%6.%7.%8"/>
      <w:lvlJc w:val="left"/>
      <w:pPr>
        <w:ind w:left="1080" w:hanging="1080"/>
      </w:pPr>
      <w:rPr>
        <w:color w:val="003763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color w:val="003763"/>
      </w:rPr>
    </w:lvl>
  </w:abstractNum>
  <w:abstractNum w:abstractNumId="13" w15:restartNumberingAfterBreak="0">
    <w:nsid w:val="0C2060B0"/>
    <w:multiLevelType w:val="multilevel"/>
    <w:tmpl w:val="F604A850"/>
    <w:lvl w:ilvl="0">
      <w:start w:val="1"/>
      <w:numFmt w:val="decimal"/>
      <w:lvlText w:val="%1."/>
      <w:lvlJc w:val="left"/>
      <w:pPr>
        <w:ind w:left="334" w:hanging="284"/>
      </w:pPr>
      <w:rPr>
        <w:rFonts w:ascii="Calibri" w:eastAsia="Calibri" w:hAnsi="Calibri" w:cs="Calibri"/>
        <w:b w:val="0"/>
        <w:i w:val="0"/>
        <w:sz w:val="20"/>
        <w:szCs w:val="20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0C6835E5"/>
    <w:multiLevelType w:val="multilevel"/>
    <w:tmpl w:val="83B414F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5" w15:restartNumberingAfterBreak="0">
    <w:nsid w:val="0F3228CE"/>
    <w:multiLevelType w:val="multilevel"/>
    <w:tmpl w:val="3ADA0B64"/>
    <w:lvl w:ilvl="0">
      <w:start w:val="1"/>
      <w:numFmt w:val="decimal"/>
      <w:lvlText w:val="%1"/>
      <w:lvlJc w:val="left"/>
      <w:pPr>
        <w:ind w:left="379" w:hanging="267"/>
      </w:pPr>
      <w:rPr>
        <w:rFonts w:ascii="Calibri" w:eastAsia="Calibri" w:hAnsi="Calibri" w:cs="Calibri"/>
        <w:b/>
        <w:i w:val="0"/>
        <w:color w:val="003763"/>
        <w:sz w:val="32"/>
        <w:szCs w:val="32"/>
      </w:rPr>
    </w:lvl>
    <w:lvl w:ilvl="1">
      <w:start w:val="1"/>
      <w:numFmt w:val="decimal"/>
      <w:lvlText w:val="%2."/>
      <w:lvlJc w:val="left"/>
      <w:pPr>
        <w:ind w:left="395" w:hanging="284"/>
      </w:pPr>
      <w:rPr>
        <w:rFonts w:ascii="Calibri" w:eastAsia="Calibri" w:hAnsi="Calibri" w:cs="Calibri"/>
        <w:b w:val="0"/>
        <w:i w:val="0"/>
        <w:sz w:val="20"/>
        <w:szCs w:val="20"/>
      </w:rPr>
    </w:lvl>
    <w:lvl w:ilvl="2">
      <w:numFmt w:val="bullet"/>
      <w:lvlText w:val="•"/>
      <w:lvlJc w:val="left"/>
      <w:pPr>
        <w:ind w:left="1476" w:hanging="284"/>
      </w:pPr>
    </w:lvl>
    <w:lvl w:ilvl="3">
      <w:numFmt w:val="bullet"/>
      <w:lvlText w:val="•"/>
      <w:lvlJc w:val="left"/>
      <w:pPr>
        <w:ind w:left="2552" w:hanging="284"/>
      </w:pPr>
    </w:lvl>
    <w:lvl w:ilvl="4">
      <w:numFmt w:val="bullet"/>
      <w:lvlText w:val="•"/>
      <w:lvlJc w:val="left"/>
      <w:pPr>
        <w:ind w:left="3628" w:hanging="283"/>
      </w:pPr>
    </w:lvl>
    <w:lvl w:ilvl="5">
      <w:numFmt w:val="bullet"/>
      <w:lvlText w:val="•"/>
      <w:lvlJc w:val="left"/>
      <w:pPr>
        <w:ind w:left="4705" w:hanging="284"/>
      </w:pPr>
    </w:lvl>
    <w:lvl w:ilvl="6">
      <w:numFmt w:val="bullet"/>
      <w:lvlText w:val="•"/>
      <w:lvlJc w:val="left"/>
      <w:pPr>
        <w:ind w:left="5781" w:hanging="284"/>
      </w:pPr>
    </w:lvl>
    <w:lvl w:ilvl="7">
      <w:numFmt w:val="bullet"/>
      <w:lvlText w:val="•"/>
      <w:lvlJc w:val="left"/>
      <w:pPr>
        <w:ind w:left="6857" w:hanging="283"/>
      </w:pPr>
    </w:lvl>
    <w:lvl w:ilvl="8">
      <w:numFmt w:val="bullet"/>
      <w:lvlText w:val="•"/>
      <w:lvlJc w:val="left"/>
      <w:pPr>
        <w:ind w:left="7933" w:hanging="284"/>
      </w:pPr>
    </w:lvl>
  </w:abstractNum>
  <w:abstractNum w:abstractNumId="16" w15:restartNumberingAfterBreak="0">
    <w:nsid w:val="10292F92"/>
    <w:multiLevelType w:val="multilevel"/>
    <w:tmpl w:val="44EA57C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7" w15:restartNumberingAfterBreak="0">
    <w:nsid w:val="105957E0"/>
    <w:multiLevelType w:val="multilevel"/>
    <w:tmpl w:val="FFFFFFFF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122F4E5B"/>
    <w:multiLevelType w:val="multilevel"/>
    <w:tmpl w:val="FFFFFFFF"/>
    <w:lvl w:ilvl="0">
      <w:start w:val="1"/>
      <w:numFmt w:val="decimal"/>
      <w:lvlText w:val="%1."/>
      <w:lvlJc w:val="left"/>
      <w:pPr>
        <w:ind w:left="334" w:hanging="284"/>
      </w:pPr>
      <w:rPr>
        <w:rFonts w:ascii="Calibri" w:eastAsia="Calibri" w:hAnsi="Calibri" w:cs="Calibri"/>
        <w:b w:val="0"/>
        <w:i w:val="0"/>
        <w:sz w:val="20"/>
        <w:szCs w:val="20"/>
      </w:rPr>
    </w:lvl>
    <w:lvl w:ilvl="1">
      <w:numFmt w:val="bullet"/>
      <w:lvlText w:val="•"/>
      <w:lvlJc w:val="left"/>
      <w:pPr>
        <w:ind w:left="1271" w:hanging="284"/>
      </w:pPr>
    </w:lvl>
    <w:lvl w:ilvl="2">
      <w:numFmt w:val="bullet"/>
      <w:lvlText w:val="•"/>
      <w:lvlJc w:val="left"/>
      <w:pPr>
        <w:ind w:left="2203" w:hanging="284"/>
      </w:pPr>
    </w:lvl>
    <w:lvl w:ilvl="3">
      <w:numFmt w:val="bullet"/>
      <w:lvlText w:val="•"/>
      <w:lvlJc w:val="left"/>
      <w:pPr>
        <w:ind w:left="3135" w:hanging="284"/>
      </w:pPr>
    </w:lvl>
    <w:lvl w:ilvl="4">
      <w:numFmt w:val="bullet"/>
      <w:lvlText w:val="•"/>
      <w:lvlJc w:val="left"/>
      <w:pPr>
        <w:ind w:left="4067" w:hanging="284"/>
      </w:pPr>
    </w:lvl>
    <w:lvl w:ilvl="5">
      <w:numFmt w:val="bullet"/>
      <w:lvlText w:val="•"/>
      <w:lvlJc w:val="left"/>
      <w:pPr>
        <w:ind w:left="4999" w:hanging="284"/>
      </w:pPr>
    </w:lvl>
    <w:lvl w:ilvl="6">
      <w:numFmt w:val="bullet"/>
      <w:lvlText w:val="•"/>
      <w:lvlJc w:val="left"/>
      <w:pPr>
        <w:ind w:left="5931" w:hanging="284"/>
      </w:pPr>
    </w:lvl>
    <w:lvl w:ilvl="7">
      <w:numFmt w:val="bullet"/>
      <w:lvlText w:val="•"/>
      <w:lvlJc w:val="left"/>
      <w:pPr>
        <w:ind w:left="6863" w:hanging="284"/>
      </w:pPr>
    </w:lvl>
    <w:lvl w:ilvl="8">
      <w:numFmt w:val="bullet"/>
      <w:lvlText w:val="•"/>
      <w:lvlJc w:val="left"/>
      <w:pPr>
        <w:ind w:left="7795" w:hanging="284"/>
      </w:pPr>
    </w:lvl>
  </w:abstractNum>
  <w:abstractNum w:abstractNumId="19" w15:restartNumberingAfterBreak="0">
    <w:nsid w:val="13512F3F"/>
    <w:multiLevelType w:val="multilevel"/>
    <w:tmpl w:val="FFFFFFFF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0" w15:restartNumberingAfterBreak="0">
    <w:nsid w:val="16795A21"/>
    <w:multiLevelType w:val="multilevel"/>
    <w:tmpl w:val="F258AF6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1" w15:restartNumberingAfterBreak="0">
    <w:nsid w:val="18151F11"/>
    <w:multiLevelType w:val="multilevel"/>
    <w:tmpl w:val="FFFFFFFF"/>
    <w:lvl w:ilvl="0">
      <w:start w:val="1"/>
      <w:numFmt w:val="decimal"/>
      <w:lvlText w:val="%1."/>
      <w:lvlJc w:val="left"/>
      <w:pPr>
        <w:ind w:left="334" w:hanging="284"/>
      </w:pPr>
      <w:rPr>
        <w:rFonts w:ascii="Calibri" w:eastAsia="Calibri" w:hAnsi="Calibri" w:cs="Calibri"/>
        <w:b w:val="0"/>
        <w:i w:val="0"/>
        <w:sz w:val="20"/>
        <w:szCs w:val="20"/>
      </w:rPr>
    </w:lvl>
    <w:lvl w:ilvl="1">
      <w:numFmt w:val="bullet"/>
      <w:lvlText w:val="•"/>
      <w:lvlJc w:val="left"/>
      <w:pPr>
        <w:ind w:left="1271" w:hanging="284"/>
      </w:pPr>
    </w:lvl>
    <w:lvl w:ilvl="2">
      <w:numFmt w:val="bullet"/>
      <w:lvlText w:val="•"/>
      <w:lvlJc w:val="left"/>
      <w:pPr>
        <w:ind w:left="2203" w:hanging="284"/>
      </w:pPr>
    </w:lvl>
    <w:lvl w:ilvl="3">
      <w:numFmt w:val="bullet"/>
      <w:lvlText w:val="•"/>
      <w:lvlJc w:val="left"/>
      <w:pPr>
        <w:ind w:left="3135" w:hanging="284"/>
      </w:pPr>
    </w:lvl>
    <w:lvl w:ilvl="4">
      <w:numFmt w:val="bullet"/>
      <w:lvlText w:val="•"/>
      <w:lvlJc w:val="left"/>
      <w:pPr>
        <w:ind w:left="4067" w:hanging="284"/>
      </w:pPr>
    </w:lvl>
    <w:lvl w:ilvl="5">
      <w:numFmt w:val="bullet"/>
      <w:lvlText w:val="•"/>
      <w:lvlJc w:val="left"/>
      <w:pPr>
        <w:ind w:left="4999" w:hanging="284"/>
      </w:pPr>
    </w:lvl>
    <w:lvl w:ilvl="6">
      <w:numFmt w:val="bullet"/>
      <w:lvlText w:val="•"/>
      <w:lvlJc w:val="left"/>
      <w:pPr>
        <w:ind w:left="5931" w:hanging="284"/>
      </w:pPr>
    </w:lvl>
    <w:lvl w:ilvl="7">
      <w:numFmt w:val="bullet"/>
      <w:lvlText w:val="•"/>
      <w:lvlJc w:val="left"/>
      <w:pPr>
        <w:ind w:left="6863" w:hanging="284"/>
      </w:pPr>
    </w:lvl>
    <w:lvl w:ilvl="8">
      <w:numFmt w:val="bullet"/>
      <w:lvlText w:val="•"/>
      <w:lvlJc w:val="left"/>
      <w:pPr>
        <w:ind w:left="7795" w:hanging="284"/>
      </w:pPr>
    </w:lvl>
  </w:abstractNum>
  <w:abstractNum w:abstractNumId="22" w15:restartNumberingAfterBreak="0">
    <w:nsid w:val="1C1B7077"/>
    <w:multiLevelType w:val="multilevel"/>
    <w:tmpl w:val="FFFFFFFF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3" w15:restartNumberingAfterBreak="0">
    <w:nsid w:val="1C81467B"/>
    <w:multiLevelType w:val="multilevel"/>
    <w:tmpl w:val="3C42267A"/>
    <w:lvl w:ilvl="0">
      <w:start w:val="1"/>
      <w:numFmt w:val="decimal"/>
      <w:lvlText w:val="%1."/>
      <w:lvlJc w:val="left"/>
      <w:pPr>
        <w:ind w:left="334" w:hanging="284"/>
      </w:pPr>
      <w:rPr>
        <w:rFonts w:ascii="Calibri" w:eastAsia="Calibri" w:hAnsi="Calibri" w:cs="Calibri"/>
        <w:b w:val="0"/>
        <w:i w:val="0"/>
        <w:sz w:val="20"/>
        <w:szCs w:val="20"/>
      </w:rPr>
    </w:lvl>
    <w:lvl w:ilvl="1">
      <w:numFmt w:val="bullet"/>
      <w:lvlText w:val="•"/>
      <w:lvlJc w:val="left"/>
      <w:pPr>
        <w:ind w:left="1271" w:hanging="284"/>
      </w:pPr>
    </w:lvl>
    <w:lvl w:ilvl="2">
      <w:numFmt w:val="bullet"/>
      <w:lvlText w:val="•"/>
      <w:lvlJc w:val="left"/>
      <w:pPr>
        <w:ind w:left="2203" w:hanging="284"/>
      </w:pPr>
    </w:lvl>
    <w:lvl w:ilvl="3">
      <w:numFmt w:val="bullet"/>
      <w:lvlText w:val="•"/>
      <w:lvlJc w:val="left"/>
      <w:pPr>
        <w:ind w:left="3135" w:hanging="284"/>
      </w:pPr>
    </w:lvl>
    <w:lvl w:ilvl="4">
      <w:numFmt w:val="bullet"/>
      <w:lvlText w:val="•"/>
      <w:lvlJc w:val="left"/>
      <w:pPr>
        <w:ind w:left="4067" w:hanging="284"/>
      </w:pPr>
    </w:lvl>
    <w:lvl w:ilvl="5">
      <w:numFmt w:val="bullet"/>
      <w:lvlText w:val="•"/>
      <w:lvlJc w:val="left"/>
      <w:pPr>
        <w:ind w:left="4999" w:hanging="284"/>
      </w:pPr>
    </w:lvl>
    <w:lvl w:ilvl="6">
      <w:numFmt w:val="bullet"/>
      <w:lvlText w:val="•"/>
      <w:lvlJc w:val="left"/>
      <w:pPr>
        <w:ind w:left="5931" w:hanging="284"/>
      </w:pPr>
    </w:lvl>
    <w:lvl w:ilvl="7">
      <w:numFmt w:val="bullet"/>
      <w:lvlText w:val="•"/>
      <w:lvlJc w:val="left"/>
      <w:pPr>
        <w:ind w:left="6863" w:hanging="284"/>
      </w:pPr>
    </w:lvl>
    <w:lvl w:ilvl="8">
      <w:numFmt w:val="bullet"/>
      <w:lvlText w:val="•"/>
      <w:lvlJc w:val="left"/>
      <w:pPr>
        <w:ind w:left="7795" w:hanging="284"/>
      </w:pPr>
    </w:lvl>
  </w:abstractNum>
  <w:abstractNum w:abstractNumId="24" w15:restartNumberingAfterBreak="0">
    <w:nsid w:val="1FB6358D"/>
    <w:multiLevelType w:val="multilevel"/>
    <w:tmpl w:val="3E3ABCA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5" w15:restartNumberingAfterBreak="0">
    <w:nsid w:val="21574838"/>
    <w:multiLevelType w:val="multilevel"/>
    <w:tmpl w:val="AA06373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6" w15:restartNumberingAfterBreak="0">
    <w:nsid w:val="234F3CD7"/>
    <w:multiLevelType w:val="multilevel"/>
    <w:tmpl w:val="7268844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7" w15:restartNumberingAfterBreak="0">
    <w:nsid w:val="241D2CD7"/>
    <w:multiLevelType w:val="multilevel"/>
    <w:tmpl w:val="FFFFFFFF"/>
    <w:lvl w:ilvl="0">
      <w:start w:val="1"/>
      <w:numFmt w:val="decimal"/>
      <w:lvlText w:val="%1"/>
      <w:lvlJc w:val="left"/>
      <w:pPr>
        <w:ind w:left="379" w:hanging="267"/>
      </w:pPr>
      <w:rPr>
        <w:rFonts w:ascii="Calibri" w:eastAsia="Calibri" w:hAnsi="Calibri" w:cs="Calibri"/>
        <w:b/>
        <w:i w:val="0"/>
        <w:color w:val="003763"/>
        <w:sz w:val="32"/>
        <w:szCs w:val="32"/>
      </w:rPr>
    </w:lvl>
    <w:lvl w:ilvl="1">
      <w:start w:val="1"/>
      <w:numFmt w:val="decimal"/>
      <w:lvlText w:val="%2."/>
      <w:lvlJc w:val="left"/>
      <w:pPr>
        <w:ind w:left="395" w:hanging="284"/>
      </w:pPr>
      <w:rPr>
        <w:rFonts w:ascii="Calibri" w:eastAsia="Calibri" w:hAnsi="Calibri" w:cs="Calibri"/>
        <w:b w:val="0"/>
        <w:i w:val="0"/>
        <w:sz w:val="20"/>
        <w:szCs w:val="20"/>
      </w:rPr>
    </w:lvl>
    <w:lvl w:ilvl="2">
      <w:numFmt w:val="bullet"/>
      <w:lvlText w:val="•"/>
      <w:lvlJc w:val="left"/>
      <w:pPr>
        <w:ind w:left="1476" w:hanging="284"/>
      </w:pPr>
    </w:lvl>
    <w:lvl w:ilvl="3">
      <w:numFmt w:val="bullet"/>
      <w:lvlText w:val="•"/>
      <w:lvlJc w:val="left"/>
      <w:pPr>
        <w:ind w:left="2552" w:hanging="284"/>
      </w:pPr>
    </w:lvl>
    <w:lvl w:ilvl="4">
      <w:numFmt w:val="bullet"/>
      <w:lvlText w:val="•"/>
      <w:lvlJc w:val="left"/>
      <w:pPr>
        <w:ind w:left="3628" w:hanging="283"/>
      </w:pPr>
    </w:lvl>
    <w:lvl w:ilvl="5">
      <w:numFmt w:val="bullet"/>
      <w:lvlText w:val="•"/>
      <w:lvlJc w:val="left"/>
      <w:pPr>
        <w:ind w:left="4705" w:hanging="284"/>
      </w:pPr>
    </w:lvl>
    <w:lvl w:ilvl="6">
      <w:numFmt w:val="bullet"/>
      <w:lvlText w:val="•"/>
      <w:lvlJc w:val="left"/>
      <w:pPr>
        <w:ind w:left="5781" w:hanging="284"/>
      </w:pPr>
    </w:lvl>
    <w:lvl w:ilvl="7">
      <w:numFmt w:val="bullet"/>
      <w:lvlText w:val="•"/>
      <w:lvlJc w:val="left"/>
      <w:pPr>
        <w:ind w:left="6857" w:hanging="283"/>
      </w:pPr>
    </w:lvl>
    <w:lvl w:ilvl="8">
      <w:numFmt w:val="bullet"/>
      <w:lvlText w:val="•"/>
      <w:lvlJc w:val="left"/>
      <w:pPr>
        <w:ind w:left="7933" w:hanging="284"/>
      </w:pPr>
    </w:lvl>
  </w:abstractNum>
  <w:abstractNum w:abstractNumId="28" w15:restartNumberingAfterBreak="0">
    <w:nsid w:val="254A3F11"/>
    <w:multiLevelType w:val="multilevel"/>
    <w:tmpl w:val="FFFFFFFF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9" w15:restartNumberingAfterBreak="0">
    <w:nsid w:val="291A080A"/>
    <w:multiLevelType w:val="multilevel"/>
    <w:tmpl w:val="3462F61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0" w15:restartNumberingAfterBreak="0">
    <w:nsid w:val="29264E02"/>
    <w:multiLevelType w:val="multilevel"/>
    <w:tmpl w:val="EB78F806"/>
    <w:lvl w:ilvl="0">
      <w:start w:val="1"/>
      <w:numFmt w:val="decimal"/>
      <w:lvlText w:val="%1."/>
      <w:lvlJc w:val="left"/>
      <w:pPr>
        <w:ind w:left="395" w:hanging="284"/>
      </w:pPr>
      <w:rPr>
        <w:rFonts w:ascii="Calibri" w:eastAsia="Calibri" w:hAnsi="Calibri" w:cs="Calibri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2B1B5CBB"/>
    <w:multiLevelType w:val="multilevel"/>
    <w:tmpl w:val="5554001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2" w15:restartNumberingAfterBreak="0">
    <w:nsid w:val="2BBE47E2"/>
    <w:multiLevelType w:val="multilevel"/>
    <w:tmpl w:val="FFFFFFFF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3" w15:restartNumberingAfterBreak="0">
    <w:nsid w:val="2C364440"/>
    <w:multiLevelType w:val="multilevel"/>
    <w:tmpl w:val="FFFFFFFF"/>
    <w:lvl w:ilvl="0">
      <w:start w:val="1"/>
      <w:numFmt w:val="decimal"/>
      <w:lvlText w:val="%1."/>
      <w:lvlJc w:val="left"/>
      <w:pPr>
        <w:ind w:left="395" w:hanging="284"/>
      </w:pPr>
      <w:rPr>
        <w:rFonts w:ascii="Calibri" w:eastAsia="Calibri" w:hAnsi="Calibri" w:cs="Calibri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2C54589D"/>
    <w:multiLevelType w:val="multilevel"/>
    <w:tmpl w:val="FFFFFFFF"/>
    <w:lvl w:ilvl="0">
      <w:start w:val="1"/>
      <w:numFmt w:val="decimal"/>
      <w:lvlText w:val="%1."/>
      <w:lvlJc w:val="left"/>
      <w:pPr>
        <w:ind w:left="334" w:hanging="284"/>
      </w:pPr>
      <w:rPr>
        <w:rFonts w:ascii="Calibri" w:eastAsia="Calibri" w:hAnsi="Calibri" w:cs="Calibri"/>
        <w:b w:val="0"/>
        <w:i w:val="0"/>
        <w:sz w:val="20"/>
        <w:szCs w:val="20"/>
      </w:rPr>
    </w:lvl>
    <w:lvl w:ilvl="1">
      <w:numFmt w:val="bullet"/>
      <w:lvlText w:val="•"/>
      <w:lvlJc w:val="left"/>
      <w:pPr>
        <w:ind w:left="1271" w:hanging="284"/>
      </w:pPr>
    </w:lvl>
    <w:lvl w:ilvl="2">
      <w:numFmt w:val="bullet"/>
      <w:lvlText w:val="•"/>
      <w:lvlJc w:val="left"/>
      <w:pPr>
        <w:ind w:left="2203" w:hanging="284"/>
      </w:pPr>
    </w:lvl>
    <w:lvl w:ilvl="3">
      <w:numFmt w:val="bullet"/>
      <w:lvlText w:val="•"/>
      <w:lvlJc w:val="left"/>
      <w:pPr>
        <w:ind w:left="3135" w:hanging="284"/>
      </w:pPr>
    </w:lvl>
    <w:lvl w:ilvl="4">
      <w:numFmt w:val="bullet"/>
      <w:lvlText w:val="•"/>
      <w:lvlJc w:val="left"/>
      <w:pPr>
        <w:ind w:left="4067" w:hanging="284"/>
      </w:pPr>
    </w:lvl>
    <w:lvl w:ilvl="5">
      <w:numFmt w:val="bullet"/>
      <w:lvlText w:val="•"/>
      <w:lvlJc w:val="left"/>
      <w:pPr>
        <w:ind w:left="4999" w:hanging="284"/>
      </w:pPr>
    </w:lvl>
    <w:lvl w:ilvl="6">
      <w:numFmt w:val="bullet"/>
      <w:lvlText w:val="•"/>
      <w:lvlJc w:val="left"/>
      <w:pPr>
        <w:ind w:left="5931" w:hanging="284"/>
      </w:pPr>
    </w:lvl>
    <w:lvl w:ilvl="7">
      <w:numFmt w:val="bullet"/>
      <w:lvlText w:val="•"/>
      <w:lvlJc w:val="left"/>
      <w:pPr>
        <w:ind w:left="6863" w:hanging="284"/>
      </w:pPr>
    </w:lvl>
    <w:lvl w:ilvl="8">
      <w:numFmt w:val="bullet"/>
      <w:lvlText w:val="•"/>
      <w:lvlJc w:val="left"/>
      <w:pPr>
        <w:ind w:left="7795" w:hanging="284"/>
      </w:pPr>
    </w:lvl>
  </w:abstractNum>
  <w:abstractNum w:abstractNumId="35" w15:restartNumberingAfterBreak="0">
    <w:nsid w:val="31FB3131"/>
    <w:multiLevelType w:val="multilevel"/>
    <w:tmpl w:val="AD54E5C2"/>
    <w:lvl w:ilvl="0">
      <w:start w:val="1"/>
      <w:numFmt w:val="decimal"/>
      <w:lvlText w:val="%1."/>
      <w:lvlJc w:val="left"/>
      <w:pPr>
        <w:ind w:left="333" w:hanging="284"/>
      </w:pPr>
      <w:rPr>
        <w:rFonts w:ascii="Calibri" w:eastAsia="Calibri" w:hAnsi="Calibri" w:cs="Calibri"/>
        <w:b w:val="0"/>
        <w:i w:val="0"/>
        <w:sz w:val="20"/>
        <w:szCs w:val="20"/>
      </w:rPr>
    </w:lvl>
    <w:lvl w:ilvl="1">
      <w:numFmt w:val="bullet"/>
      <w:lvlText w:val="•"/>
      <w:lvlJc w:val="left"/>
      <w:pPr>
        <w:ind w:left="1271" w:hanging="284"/>
      </w:pPr>
    </w:lvl>
    <w:lvl w:ilvl="2">
      <w:numFmt w:val="bullet"/>
      <w:lvlText w:val="•"/>
      <w:lvlJc w:val="left"/>
      <w:pPr>
        <w:ind w:left="2203" w:hanging="284"/>
      </w:pPr>
    </w:lvl>
    <w:lvl w:ilvl="3">
      <w:numFmt w:val="bullet"/>
      <w:lvlText w:val="•"/>
      <w:lvlJc w:val="left"/>
      <w:pPr>
        <w:ind w:left="3135" w:hanging="284"/>
      </w:pPr>
    </w:lvl>
    <w:lvl w:ilvl="4">
      <w:numFmt w:val="bullet"/>
      <w:lvlText w:val="•"/>
      <w:lvlJc w:val="left"/>
      <w:pPr>
        <w:ind w:left="4067" w:hanging="284"/>
      </w:pPr>
    </w:lvl>
    <w:lvl w:ilvl="5">
      <w:numFmt w:val="bullet"/>
      <w:lvlText w:val="•"/>
      <w:lvlJc w:val="left"/>
      <w:pPr>
        <w:ind w:left="4999" w:hanging="284"/>
      </w:pPr>
    </w:lvl>
    <w:lvl w:ilvl="6">
      <w:numFmt w:val="bullet"/>
      <w:lvlText w:val="•"/>
      <w:lvlJc w:val="left"/>
      <w:pPr>
        <w:ind w:left="5930" w:hanging="284"/>
      </w:pPr>
    </w:lvl>
    <w:lvl w:ilvl="7">
      <w:numFmt w:val="bullet"/>
      <w:lvlText w:val="•"/>
      <w:lvlJc w:val="left"/>
      <w:pPr>
        <w:ind w:left="6862" w:hanging="283"/>
      </w:pPr>
    </w:lvl>
    <w:lvl w:ilvl="8">
      <w:numFmt w:val="bullet"/>
      <w:lvlText w:val="•"/>
      <w:lvlJc w:val="left"/>
      <w:pPr>
        <w:ind w:left="7794" w:hanging="284"/>
      </w:pPr>
    </w:lvl>
  </w:abstractNum>
  <w:abstractNum w:abstractNumId="36" w15:restartNumberingAfterBreak="0">
    <w:nsid w:val="326E5B0C"/>
    <w:multiLevelType w:val="multilevel"/>
    <w:tmpl w:val="FFFFFFFF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7" w15:restartNumberingAfterBreak="0">
    <w:nsid w:val="32E07A9B"/>
    <w:multiLevelType w:val="multilevel"/>
    <w:tmpl w:val="FFFFFFFF"/>
    <w:lvl w:ilvl="0">
      <w:start w:val="2"/>
      <w:numFmt w:val="decimal"/>
      <w:lvlText w:val="%1"/>
      <w:lvlJc w:val="left"/>
      <w:pPr>
        <w:ind w:left="360" w:hanging="360"/>
      </w:pPr>
      <w:rPr>
        <w:color w:val="003763"/>
      </w:rPr>
    </w:lvl>
    <w:lvl w:ilvl="1">
      <w:start w:val="2"/>
      <w:numFmt w:val="decimal"/>
      <w:lvlText w:val="%1.%2"/>
      <w:lvlJc w:val="left"/>
      <w:pPr>
        <w:ind w:left="360" w:hanging="360"/>
      </w:pPr>
      <w:rPr>
        <w:color w:val="003763"/>
      </w:rPr>
    </w:lvl>
    <w:lvl w:ilvl="2">
      <w:start w:val="1"/>
      <w:numFmt w:val="decimal"/>
      <w:lvlText w:val="%1.%2.%3"/>
      <w:lvlJc w:val="left"/>
      <w:pPr>
        <w:ind w:left="360" w:hanging="360"/>
      </w:pPr>
      <w:rPr>
        <w:color w:val="003763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color w:val="003763"/>
      </w:rPr>
    </w:lvl>
    <w:lvl w:ilvl="4">
      <w:start w:val="1"/>
      <w:numFmt w:val="decimal"/>
      <w:lvlText w:val="%1.%2.%3.%4.%5"/>
      <w:lvlJc w:val="left"/>
      <w:pPr>
        <w:ind w:left="720" w:hanging="720"/>
      </w:pPr>
      <w:rPr>
        <w:color w:val="003763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color w:val="003763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color w:val="003763"/>
      </w:rPr>
    </w:lvl>
    <w:lvl w:ilvl="7">
      <w:start w:val="1"/>
      <w:numFmt w:val="decimal"/>
      <w:lvlText w:val="%1.%2.%3.%4.%5.%6.%7.%8"/>
      <w:lvlJc w:val="left"/>
      <w:pPr>
        <w:ind w:left="1080" w:hanging="1080"/>
      </w:pPr>
      <w:rPr>
        <w:color w:val="003763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color w:val="003763"/>
      </w:rPr>
    </w:lvl>
  </w:abstractNum>
  <w:abstractNum w:abstractNumId="38" w15:restartNumberingAfterBreak="0">
    <w:nsid w:val="35D60263"/>
    <w:multiLevelType w:val="multilevel"/>
    <w:tmpl w:val="9D46F14C"/>
    <w:lvl w:ilvl="0">
      <w:start w:val="1"/>
      <w:numFmt w:val="decimal"/>
      <w:lvlText w:val="%1."/>
      <w:lvlJc w:val="left"/>
      <w:pPr>
        <w:ind w:left="334" w:hanging="284"/>
      </w:pPr>
      <w:rPr>
        <w:rFonts w:ascii="Calibri" w:eastAsia="Calibri" w:hAnsi="Calibri" w:cs="Calibri"/>
        <w:b w:val="0"/>
        <w:i w:val="0"/>
        <w:sz w:val="20"/>
        <w:szCs w:val="20"/>
      </w:rPr>
    </w:lvl>
    <w:lvl w:ilvl="1">
      <w:numFmt w:val="bullet"/>
      <w:lvlText w:val="•"/>
      <w:lvlJc w:val="left"/>
      <w:pPr>
        <w:ind w:left="1271" w:hanging="284"/>
      </w:pPr>
    </w:lvl>
    <w:lvl w:ilvl="2">
      <w:numFmt w:val="bullet"/>
      <w:lvlText w:val="•"/>
      <w:lvlJc w:val="left"/>
      <w:pPr>
        <w:ind w:left="2203" w:hanging="284"/>
      </w:pPr>
    </w:lvl>
    <w:lvl w:ilvl="3">
      <w:numFmt w:val="bullet"/>
      <w:lvlText w:val="•"/>
      <w:lvlJc w:val="left"/>
      <w:pPr>
        <w:ind w:left="3135" w:hanging="284"/>
      </w:pPr>
    </w:lvl>
    <w:lvl w:ilvl="4">
      <w:numFmt w:val="bullet"/>
      <w:lvlText w:val="•"/>
      <w:lvlJc w:val="left"/>
      <w:pPr>
        <w:ind w:left="4067" w:hanging="284"/>
      </w:pPr>
    </w:lvl>
    <w:lvl w:ilvl="5">
      <w:numFmt w:val="bullet"/>
      <w:lvlText w:val="•"/>
      <w:lvlJc w:val="left"/>
      <w:pPr>
        <w:ind w:left="4999" w:hanging="284"/>
      </w:pPr>
    </w:lvl>
    <w:lvl w:ilvl="6">
      <w:numFmt w:val="bullet"/>
      <w:lvlText w:val="•"/>
      <w:lvlJc w:val="left"/>
      <w:pPr>
        <w:ind w:left="5931" w:hanging="284"/>
      </w:pPr>
    </w:lvl>
    <w:lvl w:ilvl="7">
      <w:numFmt w:val="bullet"/>
      <w:lvlText w:val="•"/>
      <w:lvlJc w:val="left"/>
      <w:pPr>
        <w:ind w:left="6863" w:hanging="284"/>
      </w:pPr>
    </w:lvl>
    <w:lvl w:ilvl="8">
      <w:numFmt w:val="bullet"/>
      <w:lvlText w:val="•"/>
      <w:lvlJc w:val="left"/>
      <w:pPr>
        <w:ind w:left="7795" w:hanging="284"/>
      </w:pPr>
    </w:lvl>
  </w:abstractNum>
  <w:abstractNum w:abstractNumId="39" w15:restartNumberingAfterBreak="0">
    <w:nsid w:val="36964981"/>
    <w:multiLevelType w:val="hybridMultilevel"/>
    <w:tmpl w:val="197E3614"/>
    <w:lvl w:ilvl="0" w:tplc="FFFFFFFF">
      <w:start w:val="1"/>
      <w:numFmt w:val="decimal"/>
      <w:lvlText w:val="%1."/>
      <w:lvlJc w:val="left"/>
      <w:pPr>
        <w:ind w:left="720" w:hanging="360"/>
      </w:pPr>
      <w:rPr>
        <w:b/>
        <w:bCs/>
        <w:i w:val="0"/>
        <w:iCs w:val="0"/>
        <w:color w:val="003763"/>
        <w:spacing w:val="0"/>
        <w:w w:val="109"/>
        <w:sz w:val="32"/>
        <w:szCs w:val="32"/>
        <w:lang w:val="en-US" w:eastAsia="en-US" w:bidi="ar-SA"/>
      </w:rPr>
    </w:lvl>
    <w:lvl w:ilvl="1" w:tplc="AE8E24E2">
      <w:start w:val="1"/>
      <w:numFmt w:val="decimal"/>
      <w:lvlText w:val="%2."/>
      <w:lvlJc w:val="left"/>
      <w:pPr>
        <w:ind w:left="395" w:hanging="284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9"/>
        <w:sz w:val="20"/>
        <w:szCs w:val="20"/>
        <w:lang w:val="en-US" w:eastAsia="en-US" w:bidi="ar-SA"/>
      </w:rPr>
    </w:lvl>
    <w:lvl w:ilvl="2" w:tplc="62F27B36">
      <w:numFmt w:val="bullet"/>
      <w:lvlText w:val="•"/>
      <w:lvlJc w:val="left"/>
      <w:pPr>
        <w:ind w:left="1476" w:hanging="284"/>
      </w:pPr>
      <w:rPr>
        <w:rFonts w:hint="default"/>
        <w:lang w:val="en-US" w:eastAsia="en-US" w:bidi="ar-SA"/>
      </w:rPr>
    </w:lvl>
    <w:lvl w:ilvl="3" w:tplc="558660F2">
      <w:numFmt w:val="bullet"/>
      <w:lvlText w:val="•"/>
      <w:lvlJc w:val="left"/>
      <w:pPr>
        <w:ind w:left="2552" w:hanging="284"/>
      </w:pPr>
      <w:rPr>
        <w:rFonts w:hint="default"/>
        <w:lang w:val="en-US" w:eastAsia="en-US" w:bidi="ar-SA"/>
      </w:rPr>
    </w:lvl>
    <w:lvl w:ilvl="4" w:tplc="78F01378">
      <w:numFmt w:val="bullet"/>
      <w:lvlText w:val="•"/>
      <w:lvlJc w:val="left"/>
      <w:pPr>
        <w:ind w:left="3628" w:hanging="284"/>
      </w:pPr>
      <w:rPr>
        <w:rFonts w:hint="default"/>
        <w:lang w:val="en-US" w:eastAsia="en-US" w:bidi="ar-SA"/>
      </w:rPr>
    </w:lvl>
    <w:lvl w:ilvl="5" w:tplc="3E42EB76">
      <w:numFmt w:val="bullet"/>
      <w:lvlText w:val="•"/>
      <w:lvlJc w:val="left"/>
      <w:pPr>
        <w:ind w:left="4705" w:hanging="284"/>
      </w:pPr>
      <w:rPr>
        <w:rFonts w:hint="default"/>
        <w:lang w:val="en-US" w:eastAsia="en-US" w:bidi="ar-SA"/>
      </w:rPr>
    </w:lvl>
    <w:lvl w:ilvl="6" w:tplc="A086D654">
      <w:numFmt w:val="bullet"/>
      <w:lvlText w:val="•"/>
      <w:lvlJc w:val="left"/>
      <w:pPr>
        <w:ind w:left="5781" w:hanging="284"/>
      </w:pPr>
      <w:rPr>
        <w:rFonts w:hint="default"/>
        <w:lang w:val="en-US" w:eastAsia="en-US" w:bidi="ar-SA"/>
      </w:rPr>
    </w:lvl>
    <w:lvl w:ilvl="7" w:tplc="D3B0A9C8">
      <w:numFmt w:val="bullet"/>
      <w:lvlText w:val="•"/>
      <w:lvlJc w:val="left"/>
      <w:pPr>
        <w:ind w:left="6857" w:hanging="284"/>
      </w:pPr>
      <w:rPr>
        <w:rFonts w:hint="default"/>
        <w:lang w:val="en-US" w:eastAsia="en-US" w:bidi="ar-SA"/>
      </w:rPr>
    </w:lvl>
    <w:lvl w:ilvl="8" w:tplc="E4EA9A54">
      <w:numFmt w:val="bullet"/>
      <w:lvlText w:val="•"/>
      <w:lvlJc w:val="left"/>
      <w:pPr>
        <w:ind w:left="7933" w:hanging="284"/>
      </w:pPr>
      <w:rPr>
        <w:rFonts w:hint="default"/>
        <w:lang w:val="en-US" w:eastAsia="en-US" w:bidi="ar-SA"/>
      </w:rPr>
    </w:lvl>
  </w:abstractNum>
  <w:abstractNum w:abstractNumId="40" w15:restartNumberingAfterBreak="0">
    <w:nsid w:val="386C4393"/>
    <w:multiLevelType w:val="multilevel"/>
    <w:tmpl w:val="FFFFFFFF"/>
    <w:lvl w:ilvl="0">
      <w:start w:val="1"/>
      <w:numFmt w:val="decimal"/>
      <w:lvlText w:val="%1."/>
      <w:lvlJc w:val="left"/>
      <w:pPr>
        <w:ind w:left="334" w:hanging="284"/>
      </w:pPr>
      <w:rPr>
        <w:rFonts w:ascii="Calibri" w:eastAsia="Calibri" w:hAnsi="Calibri" w:cs="Calibri"/>
        <w:b w:val="0"/>
        <w:i w:val="0"/>
        <w:sz w:val="20"/>
        <w:szCs w:val="20"/>
      </w:rPr>
    </w:lvl>
    <w:lvl w:ilvl="1">
      <w:numFmt w:val="bullet"/>
      <w:lvlText w:val="•"/>
      <w:lvlJc w:val="left"/>
      <w:pPr>
        <w:ind w:left="1271" w:hanging="284"/>
      </w:pPr>
    </w:lvl>
    <w:lvl w:ilvl="2">
      <w:numFmt w:val="bullet"/>
      <w:lvlText w:val="•"/>
      <w:lvlJc w:val="left"/>
      <w:pPr>
        <w:ind w:left="2203" w:hanging="284"/>
      </w:pPr>
    </w:lvl>
    <w:lvl w:ilvl="3">
      <w:numFmt w:val="bullet"/>
      <w:lvlText w:val="•"/>
      <w:lvlJc w:val="left"/>
      <w:pPr>
        <w:ind w:left="3135" w:hanging="284"/>
      </w:pPr>
    </w:lvl>
    <w:lvl w:ilvl="4">
      <w:numFmt w:val="bullet"/>
      <w:lvlText w:val="•"/>
      <w:lvlJc w:val="left"/>
      <w:pPr>
        <w:ind w:left="4067" w:hanging="284"/>
      </w:pPr>
    </w:lvl>
    <w:lvl w:ilvl="5">
      <w:numFmt w:val="bullet"/>
      <w:lvlText w:val="•"/>
      <w:lvlJc w:val="left"/>
      <w:pPr>
        <w:ind w:left="4999" w:hanging="284"/>
      </w:pPr>
    </w:lvl>
    <w:lvl w:ilvl="6">
      <w:numFmt w:val="bullet"/>
      <w:lvlText w:val="•"/>
      <w:lvlJc w:val="left"/>
      <w:pPr>
        <w:ind w:left="5931" w:hanging="284"/>
      </w:pPr>
    </w:lvl>
    <w:lvl w:ilvl="7">
      <w:numFmt w:val="bullet"/>
      <w:lvlText w:val="•"/>
      <w:lvlJc w:val="left"/>
      <w:pPr>
        <w:ind w:left="6863" w:hanging="284"/>
      </w:pPr>
    </w:lvl>
    <w:lvl w:ilvl="8">
      <w:numFmt w:val="bullet"/>
      <w:lvlText w:val="•"/>
      <w:lvlJc w:val="left"/>
      <w:pPr>
        <w:ind w:left="7795" w:hanging="284"/>
      </w:pPr>
    </w:lvl>
  </w:abstractNum>
  <w:abstractNum w:abstractNumId="41" w15:restartNumberingAfterBreak="0">
    <w:nsid w:val="38B36666"/>
    <w:multiLevelType w:val="multilevel"/>
    <w:tmpl w:val="6688E29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42" w15:restartNumberingAfterBreak="0">
    <w:nsid w:val="3D953003"/>
    <w:multiLevelType w:val="multilevel"/>
    <w:tmpl w:val="5F4416F8"/>
    <w:lvl w:ilvl="0">
      <w:start w:val="3"/>
      <w:numFmt w:val="decimal"/>
      <w:lvlText w:val="%1"/>
      <w:lvlJc w:val="left"/>
      <w:pPr>
        <w:ind w:left="360" w:hanging="360"/>
      </w:pPr>
      <w:rPr>
        <w:color w:val="003763"/>
      </w:rPr>
    </w:lvl>
    <w:lvl w:ilvl="1">
      <w:start w:val="2"/>
      <w:numFmt w:val="decimal"/>
      <w:lvlText w:val="%1.%2"/>
      <w:lvlJc w:val="left"/>
      <w:pPr>
        <w:ind w:left="348" w:hanging="360"/>
      </w:pPr>
      <w:rPr>
        <w:color w:val="003763"/>
      </w:rPr>
    </w:lvl>
    <w:lvl w:ilvl="2">
      <w:start w:val="1"/>
      <w:numFmt w:val="decimal"/>
      <w:lvlText w:val="%1.%2.%3"/>
      <w:lvlJc w:val="left"/>
      <w:pPr>
        <w:ind w:left="696" w:hanging="720"/>
      </w:pPr>
      <w:rPr>
        <w:color w:val="003763"/>
      </w:rPr>
    </w:lvl>
    <w:lvl w:ilvl="3">
      <w:start w:val="1"/>
      <w:numFmt w:val="decimal"/>
      <w:lvlText w:val="%1.%2.%3.%4"/>
      <w:lvlJc w:val="left"/>
      <w:pPr>
        <w:ind w:left="684" w:hanging="720"/>
      </w:pPr>
      <w:rPr>
        <w:color w:val="003763"/>
      </w:rPr>
    </w:lvl>
    <w:lvl w:ilvl="4">
      <w:start w:val="1"/>
      <w:numFmt w:val="decimal"/>
      <w:lvlText w:val="%1.%2.%3.%4.%5"/>
      <w:lvlJc w:val="left"/>
      <w:pPr>
        <w:ind w:left="1032" w:hanging="1080"/>
      </w:pPr>
      <w:rPr>
        <w:color w:val="003763"/>
      </w:rPr>
    </w:lvl>
    <w:lvl w:ilvl="5">
      <w:start w:val="1"/>
      <w:numFmt w:val="decimal"/>
      <w:lvlText w:val="%1.%2.%3.%4.%5.%6"/>
      <w:lvlJc w:val="left"/>
      <w:pPr>
        <w:ind w:left="1020" w:hanging="1080"/>
      </w:pPr>
      <w:rPr>
        <w:color w:val="003763"/>
      </w:rPr>
    </w:lvl>
    <w:lvl w:ilvl="6">
      <w:start w:val="1"/>
      <w:numFmt w:val="decimal"/>
      <w:lvlText w:val="%1.%2.%3.%4.%5.%6.%7"/>
      <w:lvlJc w:val="left"/>
      <w:pPr>
        <w:ind w:left="1008" w:hanging="1080"/>
      </w:pPr>
      <w:rPr>
        <w:color w:val="003763"/>
      </w:rPr>
    </w:lvl>
    <w:lvl w:ilvl="7">
      <w:start w:val="1"/>
      <w:numFmt w:val="decimal"/>
      <w:lvlText w:val="%1.%2.%3.%4.%5.%6.%7.%8"/>
      <w:lvlJc w:val="left"/>
      <w:pPr>
        <w:ind w:left="1356" w:hanging="1440"/>
      </w:pPr>
      <w:rPr>
        <w:color w:val="003763"/>
      </w:rPr>
    </w:lvl>
    <w:lvl w:ilvl="8">
      <w:start w:val="1"/>
      <w:numFmt w:val="decimal"/>
      <w:lvlText w:val="%1.%2.%3.%4.%5.%6.%7.%8.%9"/>
      <w:lvlJc w:val="left"/>
      <w:pPr>
        <w:ind w:left="1344" w:hanging="1440"/>
      </w:pPr>
      <w:rPr>
        <w:color w:val="003763"/>
      </w:rPr>
    </w:lvl>
  </w:abstractNum>
  <w:abstractNum w:abstractNumId="43" w15:restartNumberingAfterBreak="0">
    <w:nsid w:val="40E12AC8"/>
    <w:multiLevelType w:val="multilevel"/>
    <w:tmpl w:val="EA22C1E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41CE3165"/>
    <w:multiLevelType w:val="multilevel"/>
    <w:tmpl w:val="FFFFFFFF"/>
    <w:lvl w:ilvl="0">
      <w:start w:val="1"/>
      <w:numFmt w:val="decimal"/>
      <w:lvlText w:val="%1"/>
      <w:lvlJc w:val="left"/>
      <w:pPr>
        <w:ind w:left="379" w:hanging="267"/>
      </w:pPr>
      <w:rPr>
        <w:rFonts w:ascii="Calibri" w:eastAsia="Calibri" w:hAnsi="Calibri" w:cs="Calibri"/>
        <w:b/>
        <w:i w:val="0"/>
        <w:color w:val="003763"/>
        <w:sz w:val="32"/>
        <w:szCs w:val="32"/>
      </w:rPr>
    </w:lvl>
    <w:lvl w:ilvl="1">
      <w:start w:val="1"/>
      <w:numFmt w:val="decimal"/>
      <w:lvlText w:val="%2."/>
      <w:lvlJc w:val="left"/>
      <w:pPr>
        <w:ind w:left="395" w:hanging="284"/>
      </w:pPr>
      <w:rPr>
        <w:rFonts w:ascii="Calibri" w:eastAsia="Calibri" w:hAnsi="Calibri" w:cs="Calibri"/>
        <w:b w:val="0"/>
        <w:i w:val="0"/>
        <w:sz w:val="20"/>
        <w:szCs w:val="20"/>
      </w:rPr>
    </w:lvl>
    <w:lvl w:ilvl="2">
      <w:numFmt w:val="bullet"/>
      <w:lvlText w:val="•"/>
      <w:lvlJc w:val="left"/>
      <w:pPr>
        <w:ind w:left="1476" w:hanging="284"/>
      </w:pPr>
    </w:lvl>
    <w:lvl w:ilvl="3">
      <w:numFmt w:val="bullet"/>
      <w:lvlText w:val="•"/>
      <w:lvlJc w:val="left"/>
      <w:pPr>
        <w:ind w:left="2552" w:hanging="284"/>
      </w:pPr>
    </w:lvl>
    <w:lvl w:ilvl="4">
      <w:numFmt w:val="bullet"/>
      <w:lvlText w:val="•"/>
      <w:lvlJc w:val="left"/>
      <w:pPr>
        <w:ind w:left="3628" w:hanging="283"/>
      </w:pPr>
    </w:lvl>
    <w:lvl w:ilvl="5">
      <w:numFmt w:val="bullet"/>
      <w:lvlText w:val="•"/>
      <w:lvlJc w:val="left"/>
      <w:pPr>
        <w:ind w:left="4705" w:hanging="284"/>
      </w:pPr>
    </w:lvl>
    <w:lvl w:ilvl="6">
      <w:numFmt w:val="bullet"/>
      <w:lvlText w:val="•"/>
      <w:lvlJc w:val="left"/>
      <w:pPr>
        <w:ind w:left="5781" w:hanging="284"/>
      </w:pPr>
    </w:lvl>
    <w:lvl w:ilvl="7">
      <w:numFmt w:val="bullet"/>
      <w:lvlText w:val="•"/>
      <w:lvlJc w:val="left"/>
      <w:pPr>
        <w:ind w:left="6857" w:hanging="283"/>
      </w:pPr>
    </w:lvl>
    <w:lvl w:ilvl="8">
      <w:numFmt w:val="bullet"/>
      <w:lvlText w:val="•"/>
      <w:lvlJc w:val="left"/>
      <w:pPr>
        <w:ind w:left="7933" w:hanging="284"/>
      </w:pPr>
    </w:lvl>
  </w:abstractNum>
  <w:abstractNum w:abstractNumId="45" w15:restartNumberingAfterBreak="0">
    <w:nsid w:val="42016600"/>
    <w:multiLevelType w:val="multilevel"/>
    <w:tmpl w:val="FFFFFFFF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46" w15:restartNumberingAfterBreak="0">
    <w:nsid w:val="4722193A"/>
    <w:multiLevelType w:val="multilevel"/>
    <w:tmpl w:val="FFFFFFFF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47" w15:restartNumberingAfterBreak="0">
    <w:nsid w:val="48867C83"/>
    <w:multiLevelType w:val="multilevel"/>
    <w:tmpl w:val="1D68673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48" w15:restartNumberingAfterBreak="0">
    <w:nsid w:val="48C43D62"/>
    <w:multiLevelType w:val="multilevel"/>
    <w:tmpl w:val="407C23A4"/>
    <w:lvl w:ilvl="0">
      <w:start w:val="1"/>
      <w:numFmt w:val="decimal"/>
      <w:lvlText w:val="%1."/>
      <w:lvlJc w:val="left"/>
      <w:pPr>
        <w:ind w:left="272" w:hanging="284"/>
      </w:pPr>
      <w:rPr>
        <w:rFonts w:ascii="Calibri" w:eastAsia="Calibri" w:hAnsi="Calibri" w:cs="Calibri"/>
        <w:b w:val="0"/>
        <w:i w:val="0"/>
        <w:sz w:val="20"/>
        <w:szCs w:val="20"/>
      </w:rPr>
    </w:lvl>
    <w:lvl w:ilvl="1">
      <w:numFmt w:val="bullet"/>
      <w:lvlText w:val="•"/>
      <w:lvlJc w:val="left"/>
      <w:pPr>
        <w:ind w:left="1208" w:hanging="284"/>
      </w:pPr>
    </w:lvl>
    <w:lvl w:ilvl="2">
      <w:numFmt w:val="bullet"/>
      <w:lvlText w:val="•"/>
      <w:lvlJc w:val="left"/>
      <w:pPr>
        <w:ind w:left="2137" w:hanging="284"/>
      </w:pPr>
    </w:lvl>
    <w:lvl w:ilvl="3">
      <w:numFmt w:val="bullet"/>
      <w:lvlText w:val="•"/>
      <w:lvlJc w:val="left"/>
      <w:pPr>
        <w:ind w:left="3066" w:hanging="283"/>
      </w:pPr>
    </w:lvl>
    <w:lvl w:ilvl="4">
      <w:numFmt w:val="bullet"/>
      <w:lvlText w:val="•"/>
      <w:lvlJc w:val="left"/>
      <w:pPr>
        <w:ind w:left="3995" w:hanging="284"/>
      </w:pPr>
    </w:lvl>
    <w:lvl w:ilvl="5">
      <w:numFmt w:val="bullet"/>
      <w:lvlText w:val="•"/>
      <w:lvlJc w:val="left"/>
      <w:pPr>
        <w:ind w:left="4924" w:hanging="284"/>
      </w:pPr>
    </w:lvl>
    <w:lvl w:ilvl="6">
      <w:numFmt w:val="bullet"/>
      <w:lvlText w:val="•"/>
      <w:lvlJc w:val="left"/>
      <w:pPr>
        <w:ind w:left="5853" w:hanging="284"/>
      </w:pPr>
    </w:lvl>
    <w:lvl w:ilvl="7">
      <w:numFmt w:val="bullet"/>
      <w:lvlText w:val="•"/>
      <w:lvlJc w:val="left"/>
      <w:pPr>
        <w:ind w:left="6782" w:hanging="283"/>
      </w:pPr>
    </w:lvl>
    <w:lvl w:ilvl="8">
      <w:numFmt w:val="bullet"/>
      <w:lvlText w:val="•"/>
      <w:lvlJc w:val="left"/>
      <w:pPr>
        <w:ind w:left="7711" w:hanging="284"/>
      </w:pPr>
    </w:lvl>
  </w:abstractNum>
  <w:abstractNum w:abstractNumId="49" w15:restartNumberingAfterBreak="0">
    <w:nsid w:val="4AD46311"/>
    <w:multiLevelType w:val="hybridMultilevel"/>
    <w:tmpl w:val="E354AA04"/>
    <w:lvl w:ilvl="0" w:tplc="0416000F">
      <w:start w:val="1"/>
      <w:numFmt w:val="decimal"/>
      <w:lvlText w:val="%1."/>
      <w:lvlJc w:val="left"/>
      <w:pPr>
        <w:ind w:left="360" w:hanging="360"/>
      </w:pPr>
    </w:lvl>
    <w:lvl w:ilvl="1" w:tplc="04160019" w:tentative="1">
      <w:start w:val="1"/>
      <w:numFmt w:val="lowerLetter"/>
      <w:lvlText w:val="%2."/>
      <w:lvlJc w:val="left"/>
      <w:pPr>
        <w:ind w:left="1080" w:hanging="360"/>
      </w:pPr>
    </w:lvl>
    <w:lvl w:ilvl="2" w:tplc="0416001B" w:tentative="1">
      <w:start w:val="1"/>
      <w:numFmt w:val="lowerRoman"/>
      <w:lvlText w:val="%3."/>
      <w:lvlJc w:val="right"/>
      <w:pPr>
        <w:ind w:left="1800" w:hanging="180"/>
      </w:pPr>
    </w:lvl>
    <w:lvl w:ilvl="3" w:tplc="0416000F" w:tentative="1">
      <w:start w:val="1"/>
      <w:numFmt w:val="decimal"/>
      <w:lvlText w:val="%4."/>
      <w:lvlJc w:val="left"/>
      <w:pPr>
        <w:ind w:left="2520" w:hanging="360"/>
      </w:pPr>
    </w:lvl>
    <w:lvl w:ilvl="4" w:tplc="04160019" w:tentative="1">
      <w:start w:val="1"/>
      <w:numFmt w:val="lowerLetter"/>
      <w:lvlText w:val="%5."/>
      <w:lvlJc w:val="left"/>
      <w:pPr>
        <w:ind w:left="3240" w:hanging="360"/>
      </w:pPr>
    </w:lvl>
    <w:lvl w:ilvl="5" w:tplc="0416001B" w:tentative="1">
      <w:start w:val="1"/>
      <w:numFmt w:val="lowerRoman"/>
      <w:lvlText w:val="%6."/>
      <w:lvlJc w:val="right"/>
      <w:pPr>
        <w:ind w:left="3960" w:hanging="180"/>
      </w:pPr>
    </w:lvl>
    <w:lvl w:ilvl="6" w:tplc="0416000F" w:tentative="1">
      <w:start w:val="1"/>
      <w:numFmt w:val="decimal"/>
      <w:lvlText w:val="%7."/>
      <w:lvlJc w:val="left"/>
      <w:pPr>
        <w:ind w:left="4680" w:hanging="360"/>
      </w:pPr>
    </w:lvl>
    <w:lvl w:ilvl="7" w:tplc="04160019" w:tentative="1">
      <w:start w:val="1"/>
      <w:numFmt w:val="lowerLetter"/>
      <w:lvlText w:val="%8."/>
      <w:lvlJc w:val="left"/>
      <w:pPr>
        <w:ind w:left="5400" w:hanging="360"/>
      </w:pPr>
    </w:lvl>
    <w:lvl w:ilvl="8" w:tplc="0416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0" w15:restartNumberingAfterBreak="0">
    <w:nsid w:val="4C465362"/>
    <w:multiLevelType w:val="multilevel"/>
    <w:tmpl w:val="FFFFFFFF"/>
    <w:lvl w:ilvl="0">
      <w:start w:val="1"/>
      <w:numFmt w:val="decimal"/>
      <w:lvlText w:val="%1."/>
      <w:lvlJc w:val="left"/>
      <w:pPr>
        <w:ind w:left="334" w:hanging="284"/>
      </w:pPr>
      <w:rPr>
        <w:rFonts w:ascii="Calibri" w:eastAsia="Calibri" w:hAnsi="Calibri" w:cs="Calibri"/>
        <w:b w:val="0"/>
        <w:i w:val="0"/>
        <w:sz w:val="20"/>
        <w:szCs w:val="20"/>
      </w:rPr>
    </w:lvl>
    <w:lvl w:ilvl="1">
      <w:start w:val="1"/>
      <w:numFmt w:val="bullet"/>
      <w:lvlText w:val="●"/>
      <w:lvlJc w:val="left"/>
      <w:pPr>
        <w:ind w:left="1271" w:hanging="284"/>
      </w:pPr>
      <w:rPr>
        <w:rFonts w:ascii="Noto Sans Symbols" w:eastAsia="Noto Sans Symbols" w:hAnsi="Noto Sans Symbols" w:cs="Noto Sans Symbols"/>
      </w:rPr>
    </w:lvl>
    <w:lvl w:ilvl="2">
      <w:numFmt w:val="bullet"/>
      <w:lvlText w:val="•"/>
      <w:lvlJc w:val="left"/>
      <w:pPr>
        <w:ind w:left="2203" w:hanging="284"/>
      </w:pPr>
    </w:lvl>
    <w:lvl w:ilvl="3">
      <w:numFmt w:val="bullet"/>
      <w:lvlText w:val="•"/>
      <w:lvlJc w:val="left"/>
      <w:pPr>
        <w:ind w:left="3135" w:hanging="284"/>
      </w:pPr>
    </w:lvl>
    <w:lvl w:ilvl="4">
      <w:numFmt w:val="bullet"/>
      <w:lvlText w:val="•"/>
      <w:lvlJc w:val="left"/>
      <w:pPr>
        <w:ind w:left="4067" w:hanging="284"/>
      </w:pPr>
    </w:lvl>
    <w:lvl w:ilvl="5">
      <w:numFmt w:val="bullet"/>
      <w:lvlText w:val="•"/>
      <w:lvlJc w:val="left"/>
      <w:pPr>
        <w:ind w:left="4999" w:hanging="284"/>
      </w:pPr>
    </w:lvl>
    <w:lvl w:ilvl="6">
      <w:numFmt w:val="bullet"/>
      <w:lvlText w:val="•"/>
      <w:lvlJc w:val="left"/>
      <w:pPr>
        <w:ind w:left="5931" w:hanging="284"/>
      </w:pPr>
    </w:lvl>
    <w:lvl w:ilvl="7">
      <w:numFmt w:val="bullet"/>
      <w:lvlText w:val="•"/>
      <w:lvlJc w:val="left"/>
      <w:pPr>
        <w:ind w:left="6863" w:hanging="284"/>
      </w:pPr>
    </w:lvl>
    <w:lvl w:ilvl="8">
      <w:numFmt w:val="bullet"/>
      <w:lvlText w:val="•"/>
      <w:lvlJc w:val="left"/>
      <w:pPr>
        <w:ind w:left="7795" w:hanging="284"/>
      </w:pPr>
    </w:lvl>
  </w:abstractNum>
  <w:abstractNum w:abstractNumId="51" w15:restartNumberingAfterBreak="0">
    <w:nsid w:val="4D393BE3"/>
    <w:multiLevelType w:val="multilevel"/>
    <w:tmpl w:val="6276A97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52" w15:restartNumberingAfterBreak="0">
    <w:nsid w:val="4E3644E2"/>
    <w:multiLevelType w:val="multilevel"/>
    <w:tmpl w:val="FFFFFFFF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53" w15:restartNumberingAfterBreak="0">
    <w:nsid w:val="517C4794"/>
    <w:multiLevelType w:val="multilevel"/>
    <w:tmpl w:val="984AD20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54" w15:restartNumberingAfterBreak="0">
    <w:nsid w:val="5182215F"/>
    <w:multiLevelType w:val="multilevel"/>
    <w:tmpl w:val="FFFFFFFF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55" w15:restartNumberingAfterBreak="0">
    <w:nsid w:val="5280303F"/>
    <w:multiLevelType w:val="multilevel"/>
    <w:tmpl w:val="FFFFFFFF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56" w15:restartNumberingAfterBreak="0">
    <w:nsid w:val="5568349F"/>
    <w:multiLevelType w:val="multilevel"/>
    <w:tmpl w:val="D03C4C7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57" w15:restartNumberingAfterBreak="0">
    <w:nsid w:val="567044B9"/>
    <w:multiLevelType w:val="multilevel"/>
    <w:tmpl w:val="FFFFFFFF"/>
    <w:lvl w:ilvl="0">
      <w:start w:val="1"/>
      <w:numFmt w:val="decimal"/>
      <w:lvlText w:val="%1."/>
      <w:lvlJc w:val="left"/>
      <w:pPr>
        <w:ind w:left="284" w:hanging="284"/>
      </w:pPr>
      <w:rPr>
        <w:rFonts w:ascii="Calibri" w:eastAsia="Calibri" w:hAnsi="Calibri" w:cs="Calibri"/>
        <w:b w:val="0"/>
        <w:i w:val="0"/>
        <w:sz w:val="20"/>
        <w:szCs w:val="20"/>
      </w:rPr>
    </w:lvl>
    <w:lvl w:ilvl="1">
      <w:numFmt w:val="bullet"/>
      <w:lvlText w:val="•"/>
      <w:lvlJc w:val="left"/>
      <w:pPr>
        <w:ind w:left="1220" w:hanging="284"/>
      </w:pPr>
    </w:lvl>
    <w:lvl w:ilvl="2">
      <w:numFmt w:val="bullet"/>
      <w:lvlText w:val="•"/>
      <w:lvlJc w:val="left"/>
      <w:pPr>
        <w:ind w:left="2149" w:hanging="284"/>
      </w:pPr>
    </w:lvl>
    <w:lvl w:ilvl="3">
      <w:numFmt w:val="bullet"/>
      <w:lvlText w:val="•"/>
      <w:lvlJc w:val="left"/>
      <w:pPr>
        <w:ind w:left="3078" w:hanging="283"/>
      </w:pPr>
    </w:lvl>
    <w:lvl w:ilvl="4">
      <w:numFmt w:val="bullet"/>
      <w:lvlText w:val="•"/>
      <w:lvlJc w:val="left"/>
      <w:pPr>
        <w:ind w:left="4007" w:hanging="284"/>
      </w:pPr>
    </w:lvl>
    <w:lvl w:ilvl="5">
      <w:numFmt w:val="bullet"/>
      <w:lvlText w:val="•"/>
      <w:lvlJc w:val="left"/>
      <w:pPr>
        <w:ind w:left="4936" w:hanging="284"/>
      </w:pPr>
    </w:lvl>
    <w:lvl w:ilvl="6">
      <w:numFmt w:val="bullet"/>
      <w:lvlText w:val="•"/>
      <w:lvlJc w:val="left"/>
      <w:pPr>
        <w:ind w:left="5865" w:hanging="284"/>
      </w:pPr>
    </w:lvl>
    <w:lvl w:ilvl="7">
      <w:numFmt w:val="bullet"/>
      <w:lvlText w:val="•"/>
      <w:lvlJc w:val="left"/>
      <w:pPr>
        <w:ind w:left="6794" w:hanging="283"/>
      </w:pPr>
    </w:lvl>
    <w:lvl w:ilvl="8">
      <w:numFmt w:val="bullet"/>
      <w:lvlText w:val="•"/>
      <w:lvlJc w:val="left"/>
      <w:pPr>
        <w:ind w:left="7723" w:hanging="284"/>
      </w:pPr>
    </w:lvl>
  </w:abstractNum>
  <w:abstractNum w:abstractNumId="58" w15:restartNumberingAfterBreak="0">
    <w:nsid w:val="56AB34BB"/>
    <w:multiLevelType w:val="multilevel"/>
    <w:tmpl w:val="2D56B0FC"/>
    <w:lvl w:ilvl="0">
      <w:start w:val="1"/>
      <w:numFmt w:val="decimal"/>
      <w:lvlText w:val="%1."/>
      <w:lvlJc w:val="left"/>
      <w:pPr>
        <w:ind w:left="272" w:hanging="284"/>
      </w:pPr>
      <w:rPr>
        <w:rFonts w:ascii="Calibri" w:eastAsia="Calibri" w:hAnsi="Calibri" w:cs="Calibri"/>
        <w:b w:val="0"/>
        <w:i w:val="0"/>
        <w:sz w:val="20"/>
        <w:szCs w:val="20"/>
      </w:rPr>
    </w:lvl>
    <w:lvl w:ilvl="1">
      <w:numFmt w:val="bullet"/>
      <w:lvlText w:val="•"/>
      <w:lvlJc w:val="left"/>
      <w:pPr>
        <w:ind w:left="1208" w:hanging="284"/>
      </w:pPr>
    </w:lvl>
    <w:lvl w:ilvl="2">
      <w:numFmt w:val="bullet"/>
      <w:lvlText w:val="•"/>
      <w:lvlJc w:val="left"/>
      <w:pPr>
        <w:ind w:left="2137" w:hanging="284"/>
      </w:pPr>
    </w:lvl>
    <w:lvl w:ilvl="3">
      <w:numFmt w:val="bullet"/>
      <w:lvlText w:val="•"/>
      <w:lvlJc w:val="left"/>
      <w:pPr>
        <w:ind w:left="3066" w:hanging="283"/>
      </w:pPr>
    </w:lvl>
    <w:lvl w:ilvl="4">
      <w:numFmt w:val="bullet"/>
      <w:lvlText w:val="•"/>
      <w:lvlJc w:val="left"/>
      <w:pPr>
        <w:ind w:left="3995" w:hanging="284"/>
      </w:pPr>
    </w:lvl>
    <w:lvl w:ilvl="5">
      <w:numFmt w:val="bullet"/>
      <w:lvlText w:val="•"/>
      <w:lvlJc w:val="left"/>
      <w:pPr>
        <w:ind w:left="4924" w:hanging="284"/>
      </w:pPr>
    </w:lvl>
    <w:lvl w:ilvl="6">
      <w:numFmt w:val="bullet"/>
      <w:lvlText w:val="•"/>
      <w:lvlJc w:val="left"/>
      <w:pPr>
        <w:ind w:left="5853" w:hanging="284"/>
      </w:pPr>
    </w:lvl>
    <w:lvl w:ilvl="7">
      <w:numFmt w:val="bullet"/>
      <w:lvlText w:val="•"/>
      <w:lvlJc w:val="left"/>
      <w:pPr>
        <w:ind w:left="6782" w:hanging="283"/>
      </w:pPr>
    </w:lvl>
    <w:lvl w:ilvl="8">
      <w:numFmt w:val="bullet"/>
      <w:lvlText w:val="•"/>
      <w:lvlJc w:val="left"/>
      <w:pPr>
        <w:ind w:left="7711" w:hanging="284"/>
      </w:pPr>
    </w:lvl>
  </w:abstractNum>
  <w:abstractNum w:abstractNumId="59" w15:restartNumberingAfterBreak="0">
    <w:nsid w:val="57E07A58"/>
    <w:multiLevelType w:val="multilevel"/>
    <w:tmpl w:val="FFFFFFFF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60" w15:restartNumberingAfterBreak="0">
    <w:nsid w:val="595D171E"/>
    <w:multiLevelType w:val="multilevel"/>
    <w:tmpl w:val="F89C17F6"/>
    <w:lvl w:ilvl="0">
      <w:start w:val="1"/>
      <w:numFmt w:val="decimal"/>
      <w:lvlText w:val="%1."/>
      <w:lvlJc w:val="left"/>
      <w:pPr>
        <w:ind w:left="334" w:hanging="284"/>
      </w:pPr>
      <w:rPr>
        <w:rFonts w:ascii="Calibri" w:eastAsia="Calibri" w:hAnsi="Calibri" w:cs="Calibri"/>
        <w:b w:val="0"/>
        <w:i w:val="0"/>
        <w:sz w:val="20"/>
        <w:szCs w:val="20"/>
      </w:rPr>
    </w:lvl>
    <w:lvl w:ilvl="1">
      <w:numFmt w:val="bullet"/>
      <w:lvlText w:val="•"/>
      <w:lvlJc w:val="left"/>
      <w:pPr>
        <w:ind w:left="1271" w:hanging="284"/>
      </w:pPr>
    </w:lvl>
    <w:lvl w:ilvl="2">
      <w:numFmt w:val="bullet"/>
      <w:lvlText w:val="•"/>
      <w:lvlJc w:val="left"/>
      <w:pPr>
        <w:ind w:left="2203" w:hanging="284"/>
      </w:pPr>
    </w:lvl>
    <w:lvl w:ilvl="3">
      <w:numFmt w:val="bullet"/>
      <w:lvlText w:val="•"/>
      <w:lvlJc w:val="left"/>
      <w:pPr>
        <w:ind w:left="3135" w:hanging="284"/>
      </w:pPr>
    </w:lvl>
    <w:lvl w:ilvl="4">
      <w:numFmt w:val="bullet"/>
      <w:lvlText w:val="•"/>
      <w:lvlJc w:val="left"/>
      <w:pPr>
        <w:ind w:left="4067" w:hanging="284"/>
      </w:pPr>
    </w:lvl>
    <w:lvl w:ilvl="5">
      <w:numFmt w:val="bullet"/>
      <w:lvlText w:val="•"/>
      <w:lvlJc w:val="left"/>
      <w:pPr>
        <w:ind w:left="4999" w:hanging="284"/>
      </w:pPr>
    </w:lvl>
    <w:lvl w:ilvl="6">
      <w:numFmt w:val="bullet"/>
      <w:lvlText w:val="•"/>
      <w:lvlJc w:val="left"/>
      <w:pPr>
        <w:ind w:left="5931" w:hanging="284"/>
      </w:pPr>
    </w:lvl>
    <w:lvl w:ilvl="7">
      <w:numFmt w:val="bullet"/>
      <w:lvlText w:val="•"/>
      <w:lvlJc w:val="left"/>
      <w:pPr>
        <w:ind w:left="6863" w:hanging="284"/>
      </w:pPr>
    </w:lvl>
    <w:lvl w:ilvl="8">
      <w:numFmt w:val="bullet"/>
      <w:lvlText w:val="•"/>
      <w:lvlJc w:val="left"/>
      <w:pPr>
        <w:ind w:left="7795" w:hanging="284"/>
      </w:pPr>
    </w:lvl>
  </w:abstractNum>
  <w:abstractNum w:abstractNumId="61" w15:restartNumberingAfterBreak="0">
    <w:nsid w:val="5A3165B8"/>
    <w:multiLevelType w:val="multilevel"/>
    <w:tmpl w:val="FFFFFFFF"/>
    <w:lvl w:ilvl="0">
      <w:start w:val="1"/>
      <w:numFmt w:val="decimal"/>
      <w:lvlText w:val="%1."/>
      <w:lvlJc w:val="left"/>
      <w:pPr>
        <w:ind w:left="334" w:hanging="284"/>
      </w:pPr>
      <w:rPr>
        <w:rFonts w:ascii="Calibri" w:eastAsia="Calibri" w:hAnsi="Calibri" w:cs="Calibri"/>
        <w:b w:val="0"/>
        <w:i w:val="0"/>
        <w:sz w:val="20"/>
        <w:szCs w:val="20"/>
      </w:rPr>
    </w:lvl>
    <w:lvl w:ilvl="1">
      <w:numFmt w:val="bullet"/>
      <w:lvlText w:val="•"/>
      <w:lvlJc w:val="left"/>
      <w:pPr>
        <w:ind w:left="1271" w:hanging="284"/>
      </w:pPr>
    </w:lvl>
    <w:lvl w:ilvl="2">
      <w:numFmt w:val="bullet"/>
      <w:lvlText w:val="•"/>
      <w:lvlJc w:val="left"/>
      <w:pPr>
        <w:ind w:left="2203" w:hanging="284"/>
      </w:pPr>
    </w:lvl>
    <w:lvl w:ilvl="3">
      <w:numFmt w:val="bullet"/>
      <w:lvlText w:val="•"/>
      <w:lvlJc w:val="left"/>
      <w:pPr>
        <w:ind w:left="3135" w:hanging="284"/>
      </w:pPr>
    </w:lvl>
    <w:lvl w:ilvl="4">
      <w:numFmt w:val="bullet"/>
      <w:lvlText w:val="•"/>
      <w:lvlJc w:val="left"/>
      <w:pPr>
        <w:ind w:left="4067" w:hanging="284"/>
      </w:pPr>
    </w:lvl>
    <w:lvl w:ilvl="5">
      <w:numFmt w:val="bullet"/>
      <w:lvlText w:val="•"/>
      <w:lvlJc w:val="left"/>
      <w:pPr>
        <w:ind w:left="4999" w:hanging="284"/>
      </w:pPr>
    </w:lvl>
    <w:lvl w:ilvl="6">
      <w:numFmt w:val="bullet"/>
      <w:lvlText w:val="•"/>
      <w:lvlJc w:val="left"/>
      <w:pPr>
        <w:ind w:left="5931" w:hanging="284"/>
      </w:pPr>
    </w:lvl>
    <w:lvl w:ilvl="7">
      <w:numFmt w:val="bullet"/>
      <w:lvlText w:val="•"/>
      <w:lvlJc w:val="left"/>
      <w:pPr>
        <w:ind w:left="6863" w:hanging="284"/>
      </w:pPr>
    </w:lvl>
    <w:lvl w:ilvl="8">
      <w:numFmt w:val="bullet"/>
      <w:lvlText w:val="•"/>
      <w:lvlJc w:val="left"/>
      <w:pPr>
        <w:ind w:left="7795" w:hanging="284"/>
      </w:pPr>
    </w:lvl>
  </w:abstractNum>
  <w:abstractNum w:abstractNumId="62" w15:restartNumberingAfterBreak="0">
    <w:nsid w:val="5BC96A81"/>
    <w:multiLevelType w:val="multilevel"/>
    <w:tmpl w:val="FFFFFFFF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63" w15:restartNumberingAfterBreak="0">
    <w:nsid w:val="5DC47A38"/>
    <w:multiLevelType w:val="multilevel"/>
    <w:tmpl w:val="24A2D126"/>
    <w:lvl w:ilvl="0">
      <w:start w:val="1"/>
      <w:numFmt w:val="decimal"/>
      <w:lvlText w:val="%1."/>
      <w:lvlJc w:val="left"/>
      <w:pPr>
        <w:ind w:left="334" w:hanging="284"/>
      </w:pPr>
      <w:rPr>
        <w:rFonts w:ascii="Calibri" w:eastAsia="Calibri" w:hAnsi="Calibri" w:cs="Calibri"/>
        <w:b w:val="0"/>
        <w:i w:val="0"/>
        <w:sz w:val="20"/>
        <w:szCs w:val="20"/>
      </w:rPr>
    </w:lvl>
    <w:lvl w:ilvl="1">
      <w:numFmt w:val="bullet"/>
      <w:lvlText w:val="•"/>
      <w:lvlJc w:val="left"/>
      <w:pPr>
        <w:ind w:left="1271" w:hanging="284"/>
      </w:pPr>
    </w:lvl>
    <w:lvl w:ilvl="2">
      <w:numFmt w:val="bullet"/>
      <w:lvlText w:val="•"/>
      <w:lvlJc w:val="left"/>
      <w:pPr>
        <w:ind w:left="2203" w:hanging="284"/>
      </w:pPr>
    </w:lvl>
    <w:lvl w:ilvl="3">
      <w:numFmt w:val="bullet"/>
      <w:lvlText w:val="•"/>
      <w:lvlJc w:val="left"/>
      <w:pPr>
        <w:ind w:left="3135" w:hanging="284"/>
      </w:pPr>
    </w:lvl>
    <w:lvl w:ilvl="4">
      <w:numFmt w:val="bullet"/>
      <w:lvlText w:val="•"/>
      <w:lvlJc w:val="left"/>
      <w:pPr>
        <w:ind w:left="4067" w:hanging="284"/>
      </w:pPr>
    </w:lvl>
    <w:lvl w:ilvl="5">
      <w:numFmt w:val="bullet"/>
      <w:lvlText w:val="•"/>
      <w:lvlJc w:val="left"/>
      <w:pPr>
        <w:ind w:left="4999" w:hanging="284"/>
      </w:pPr>
    </w:lvl>
    <w:lvl w:ilvl="6">
      <w:numFmt w:val="bullet"/>
      <w:lvlText w:val="•"/>
      <w:lvlJc w:val="left"/>
      <w:pPr>
        <w:ind w:left="5931" w:hanging="284"/>
      </w:pPr>
    </w:lvl>
    <w:lvl w:ilvl="7">
      <w:numFmt w:val="bullet"/>
      <w:lvlText w:val="•"/>
      <w:lvlJc w:val="left"/>
      <w:pPr>
        <w:ind w:left="6863" w:hanging="284"/>
      </w:pPr>
    </w:lvl>
    <w:lvl w:ilvl="8">
      <w:numFmt w:val="bullet"/>
      <w:lvlText w:val="•"/>
      <w:lvlJc w:val="left"/>
      <w:pPr>
        <w:ind w:left="7795" w:hanging="284"/>
      </w:pPr>
    </w:lvl>
  </w:abstractNum>
  <w:abstractNum w:abstractNumId="64" w15:restartNumberingAfterBreak="0">
    <w:nsid w:val="5DFA0094"/>
    <w:multiLevelType w:val="multilevel"/>
    <w:tmpl w:val="A2EEF926"/>
    <w:lvl w:ilvl="0">
      <w:start w:val="1"/>
      <w:numFmt w:val="decimal"/>
      <w:lvlText w:val="%1."/>
      <w:lvlJc w:val="left"/>
      <w:pPr>
        <w:ind w:left="334" w:hanging="284"/>
      </w:pPr>
      <w:rPr>
        <w:rFonts w:ascii="Calibri" w:eastAsia="Calibri" w:hAnsi="Calibri" w:cs="Calibri"/>
        <w:b w:val="0"/>
        <w:i w:val="0"/>
        <w:sz w:val="20"/>
        <w:szCs w:val="20"/>
      </w:rPr>
    </w:lvl>
    <w:lvl w:ilvl="1">
      <w:start w:val="1"/>
      <w:numFmt w:val="bullet"/>
      <w:lvlText w:val="●"/>
      <w:lvlJc w:val="left"/>
      <w:pPr>
        <w:ind w:left="1271" w:hanging="284"/>
      </w:pPr>
      <w:rPr>
        <w:rFonts w:ascii="Noto Sans Symbols" w:eastAsia="Noto Sans Symbols" w:hAnsi="Noto Sans Symbols" w:cs="Noto Sans Symbols"/>
      </w:rPr>
    </w:lvl>
    <w:lvl w:ilvl="2">
      <w:numFmt w:val="bullet"/>
      <w:lvlText w:val="•"/>
      <w:lvlJc w:val="left"/>
      <w:pPr>
        <w:ind w:left="2203" w:hanging="284"/>
      </w:pPr>
    </w:lvl>
    <w:lvl w:ilvl="3">
      <w:numFmt w:val="bullet"/>
      <w:lvlText w:val="•"/>
      <w:lvlJc w:val="left"/>
      <w:pPr>
        <w:ind w:left="3135" w:hanging="284"/>
      </w:pPr>
    </w:lvl>
    <w:lvl w:ilvl="4">
      <w:numFmt w:val="bullet"/>
      <w:lvlText w:val="•"/>
      <w:lvlJc w:val="left"/>
      <w:pPr>
        <w:ind w:left="4067" w:hanging="284"/>
      </w:pPr>
    </w:lvl>
    <w:lvl w:ilvl="5">
      <w:numFmt w:val="bullet"/>
      <w:lvlText w:val="•"/>
      <w:lvlJc w:val="left"/>
      <w:pPr>
        <w:ind w:left="4999" w:hanging="284"/>
      </w:pPr>
    </w:lvl>
    <w:lvl w:ilvl="6">
      <w:numFmt w:val="bullet"/>
      <w:lvlText w:val="•"/>
      <w:lvlJc w:val="left"/>
      <w:pPr>
        <w:ind w:left="5931" w:hanging="284"/>
      </w:pPr>
    </w:lvl>
    <w:lvl w:ilvl="7">
      <w:numFmt w:val="bullet"/>
      <w:lvlText w:val="•"/>
      <w:lvlJc w:val="left"/>
      <w:pPr>
        <w:ind w:left="6863" w:hanging="284"/>
      </w:pPr>
    </w:lvl>
    <w:lvl w:ilvl="8">
      <w:numFmt w:val="bullet"/>
      <w:lvlText w:val="•"/>
      <w:lvlJc w:val="left"/>
      <w:pPr>
        <w:ind w:left="7795" w:hanging="284"/>
      </w:pPr>
    </w:lvl>
  </w:abstractNum>
  <w:abstractNum w:abstractNumId="65" w15:restartNumberingAfterBreak="0">
    <w:nsid w:val="600B523C"/>
    <w:multiLevelType w:val="multilevel"/>
    <w:tmpl w:val="DF4CF234"/>
    <w:lvl w:ilvl="0">
      <w:start w:val="1"/>
      <w:numFmt w:val="decimal"/>
      <w:lvlText w:val="%1."/>
      <w:lvlJc w:val="left"/>
      <w:pPr>
        <w:ind w:left="334" w:hanging="284"/>
      </w:pPr>
      <w:rPr>
        <w:rFonts w:ascii="Calibri" w:eastAsia="Calibri" w:hAnsi="Calibri" w:cs="Calibri"/>
        <w:b w:val="0"/>
        <w:i w:val="0"/>
        <w:sz w:val="20"/>
        <w:szCs w:val="20"/>
      </w:rPr>
    </w:lvl>
    <w:lvl w:ilvl="1">
      <w:numFmt w:val="bullet"/>
      <w:lvlText w:val="•"/>
      <w:lvlJc w:val="left"/>
      <w:pPr>
        <w:ind w:left="1271" w:hanging="284"/>
      </w:pPr>
    </w:lvl>
    <w:lvl w:ilvl="2">
      <w:numFmt w:val="bullet"/>
      <w:lvlText w:val="•"/>
      <w:lvlJc w:val="left"/>
      <w:pPr>
        <w:ind w:left="2203" w:hanging="284"/>
      </w:pPr>
    </w:lvl>
    <w:lvl w:ilvl="3">
      <w:numFmt w:val="bullet"/>
      <w:lvlText w:val="•"/>
      <w:lvlJc w:val="left"/>
      <w:pPr>
        <w:ind w:left="3135" w:hanging="284"/>
      </w:pPr>
    </w:lvl>
    <w:lvl w:ilvl="4">
      <w:numFmt w:val="bullet"/>
      <w:lvlText w:val="•"/>
      <w:lvlJc w:val="left"/>
      <w:pPr>
        <w:ind w:left="4067" w:hanging="284"/>
      </w:pPr>
    </w:lvl>
    <w:lvl w:ilvl="5">
      <w:numFmt w:val="bullet"/>
      <w:lvlText w:val="•"/>
      <w:lvlJc w:val="left"/>
      <w:pPr>
        <w:ind w:left="4999" w:hanging="284"/>
      </w:pPr>
    </w:lvl>
    <w:lvl w:ilvl="6">
      <w:numFmt w:val="bullet"/>
      <w:lvlText w:val="•"/>
      <w:lvlJc w:val="left"/>
      <w:pPr>
        <w:ind w:left="5931" w:hanging="284"/>
      </w:pPr>
    </w:lvl>
    <w:lvl w:ilvl="7">
      <w:numFmt w:val="bullet"/>
      <w:lvlText w:val="•"/>
      <w:lvlJc w:val="left"/>
      <w:pPr>
        <w:ind w:left="6863" w:hanging="284"/>
      </w:pPr>
    </w:lvl>
    <w:lvl w:ilvl="8">
      <w:numFmt w:val="bullet"/>
      <w:lvlText w:val="•"/>
      <w:lvlJc w:val="left"/>
      <w:pPr>
        <w:ind w:left="7795" w:hanging="284"/>
      </w:pPr>
    </w:lvl>
  </w:abstractNum>
  <w:abstractNum w:abstractNumId="66" w15:restartNumberingAfterBreak="0">
    <w:nsid w:val="61FD7498"/>
    <w:multiLevelType w:val="multilevel"/>
    <w:tmpl w:val="FFFFFFFF"/>
    <w:lvl w:ilvl="0">
      <w:start w:val="1"/>
      <w:numFmt w:val="decimal"/>
      <w:lvlText w:val="%1."/>
      <w:lvlJc w:val="left"/>
      <w:pPr>
        <w:ind w:left="333" w:hanging="284"/>
      </w:pPr>
      <w:rPr>
        <w:rFonts w:ascii="Calibri" w:eastAsia="Calibri" w:hAnsi="Calibri" w:cs="Calibri"/>
        <w:b w:val="0"/>
        <w:i w:val="0"/>
        <w:sz w:val="20"/>
        <w:szCs w:val="20"/>
      </w:rPr>
    </w:lvl>
    <w:lvl w:ilvl="1">
      <w:start w:val="1"/>
      <w:numFmt w:val="lowerLetter"/>
      <w:lvlText w:val="(%2)"/>
      <w:lvlJc w:val="left"/>
      <w:pPr>
        <w:ind w:left="618" w:hanging="286"/>
      </w:pPr>
      <w:rPr>
        <w:rFonts w:ascii="Calibri" w:eastAsia="Calibri" w:hAnsi="Calibri" w:cs="Calibri"/>
        <w:b w:val="0"/>
        <w:i w:val="0"/>
        <w:sz w:val="20"/>
        <w:szCs w:val="20"/>
      </w:rPr>
    </w:lvl>
    <w:lvl w:ilvl="2">
      <w:numFmt w:val="bullet"/>
      <w:lvlText w:val="•"/>
      <w:lvlJc w:val="left"/>
      <w:pPr>
        <w:ind w:left="1624" w:hanging="286"/>
      </w:pPr>
    </w:lvl>
    <w:lvl w:ilvl="3">
      <w:numFmt w:val="bullet"/>
      <w:lvlText w:val="•"/>
      <w:lvlJc w:val="left"/>
      <w:pPr>
        <w:ind w:left="2628" w:hanging="286"/>
      </w:pPr>
    </w:lvl>
    <w:lvl w:ilvl="4">
      <w:numFmt w:val="bullet"/>
      <w:lvlText w:val="•"/>
      <w:lvlJc w:val="left"/>
      <w:pPr>
        <w:ind w:left="3632" w:hanging="286"/>
      </w:pPr>
    </w:lvl>
    <w:lvl w:ilvl="5">
      <w:numFmt w:val="bullet"/>
      <w:lvlText w:val="•"/>
      <w:lvlJc w:val="left"/>
      <w:pPr>
        <w:ind w:left="4636" w:hanging="286"/>
      </w:pPr>
    </w:lvl>
    <w:lvl w:ilvl="6">
      <w:numFmt w:val="bullet"/>
      <w:lvlText w:val="•"/>
      <w:lvlJc w:val="left"/>
      <w:pPr>
        <w:ind w:left="5641" w:hanging="286"/>
      </w:pPr>
    </w:lvl>
    <w:lvl w:ilvl="7">
      <w:numFmt w:val="bullet"/>
      <w:lvlText w:val="•"/>
      <w:lvlJc w:val="left"/>
      <w:pPr>
        <w:ind w:left="6645" w:hanging="286"/>
      </w:pPr>
    </w:lvl>
    <w:lvl w:ilvl="8">
      <w:numFmt w:val="bullet"/>
      <w:lvlText w:val="•"/>
      <w:lvlJc w:val="left"/>
      <w:pPr>
        <w:ind w:left="7649" w:hanging="286"/>
      </w:pPr>
    </w:lvl>
  </w:abstractNum>
  <w:abstractNum w:abstractNumId="67" w15:restartNumberingAfterBreak="0">
    <w:nsid w:val="64474CD7"/>
    <w:multiLevelType w:val="multilevel"/>
    <w:tmpl w:val="1396A5EE"/>
    <w:lvl w:ilvl="0">
      <w:start w:val="1"/>
      <w:numFmt w:val="decimal"/>
      <w:lvlText w:val="%1.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68" w15:restartNumberingAfterBreak="0">
    <w:nsid w:val="64AA1809"/>
    <w:multiLevelType w:val="multilevel"/>
    <w:tmpl w:val="FFFFFFFF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69" w15:restartNumberingAfterBreak="0">
    <w:nsid w:val="6595450A"/>
    <w:multiLevelType w:val="multilevel"/>
    <w:tmpl w:val="FFFFFFFF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70" w15:restartNumberingAfterBreak="0">
    <w:nsid w:val="67AB57CE"/>
    <w:multiLevelType w:val="multilevel"/>
    <w:tmpl w:val="FFFFFFFF"/>
    <w:lvl w:ilvl="0">
      <w:start w:val="1"/>
      <w:numFmt w:val="decimal"/>
      <w:lvlText w:val="%1."/>
      <w:lvlJc w:val="left"/>
      <w:pPr>
        <w:ind w:left="334" w:hanging="284"/>
      </w:pPr>
      <w:rPr>
        <w:rFonts w:ascii="Calibri" w:eastAsia="Calibri" w:hAnsi="Calibri" w:cs="Calibri"/>
        <w:b w:val="0"/>
        <w:i w:val="0"/>
        <w:sz w:val="20"/>
        <w:szCs w:val="20"/>
      </w:rPr>
    </w:lvl>
    <w:lvl w:ilvl="1">
      <w:numFmt w:val="bullet"/>
      <w:lvlText w:val="•"/>
      <w:lvlJc w:val="left"/>
      <w:pPr>
        <w:ind w:left="1271" w:hanging="284"/>
      </w:pPr>
    </w:lvl>
    <w:lvl w:ilvl="2">
      <w:numFmt w:val="bullet"/>
      <w:lvlText w:val="•"/>
      <w:lvlJc w:val="left"/>
      <w:pPr>
        <w:ind w:left="2203" w:hanging="284"/>
      </w:pPr>
    </w:lvl>
    <w:lvl w:ilvl="3">
      <w:numFmt w:val="bullet"/>
      <w:lvlText w:val="•"/>
      <w:lvlJc w:val="left"/>
      <w:pPr>
        <w:ind w:left="3135" w:hanging="284"/>
      </w:pPr>
    </w:lvl>
    <w:lvl w:ilvl="4">
      <w:numFmt w:val="bullet"/>
      <w:lvlText w:val="•"/>
      <w:lvlJc w:val="left"/>
      <w:pPr>
        <w:ind w:left="4067" w:hanging="284"/>
      </w:pPr>
    </w:lvl>
    <w:lvl w:ilvl="5">
      <w:numFmt w:val="bullet"/>
      <w:lvlText w:val="•"/>
      <w:lvlJc w:val="left"/>
      <w:pPr>
        <w:ind w:left="4999" w:hanging="284"/>
      </w:pPr>
    </w:lvl>
    <w:lvl w:ilvl="6">
      <w:numFmt w:val="bullet"/>
      <w:lvlText w:val="•"/>
      <w:lvlJc w:val="left"/>
      <w:pPr>
        <w:ind w:left="5931" w:hanging="284"/>
      </w:pPr>
    </w:lvl>
    <w:lvl w:ilvl="7">
      <w:numFmt w:val="bullet"/>
      <w:lvlText w:val="•"/>
      <w:lvlJc w:val="left"/>
      <w:pPr>
        <w:ind w:left="6863" w:hanging="284"/>
      </w:pPr>
    </w:lvl>
    <w:lvl w:ilvl="8">
      <w:numFmt w:val="bullet"/>
      <w:lvlText w:val="•"/>
      <w:lvlJc w:val="left"/>
      <w:pPr>
        <w:ind w:left="7795" w:hanging="284"/>
      </w:pPr>
    </w:lvl>
  </w:abstractNum>
  <w:abstractNum w:abstractNumId="71" w15:restartNumberingAfterBreak="0">
    <w:nsid w:val="67CF4D96"/>
    <w:multiLevelType w:val="multilevel"/>
    <w:tmpl w:val="692E604E"/>
    <w:lvl w:ilvl="0">
      <w:start w:val="1"/>
      <w:numFmt w:val="bullet"/>
      <w:lvlText w:val="●"/>
      <w:lvlJc w:val="left"/>
      <w:pPr>
        <w:ind w:left="691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11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31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51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571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291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11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31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51" w:hanging="360"/>
      </w:pPr>
      <w:rPr>
        <w:rFonts w:ascii="Noto Sans Symbols" w:eastAsia="Noto Sans Symbols" w:hAnsi="Noto Sans Symbols" w:cs="Noto Sans Symbols"/>
      </w:rPr>
    </w:lvl>
  </w:abstractNum>
  <w:abstractNum w:abstractNumId="72" w15:restartNumberingAfterBreak="0">
    <w:nsid w:val="6B0B501E"/>
    <w:multiLevelType w:val="multilevel"/>
    <w:tmpl w:val="C60EA28E"/>
    <w:lvl w:ilvl="0">
      <w:start w:val="1"/>
      <w:numFmt w:val="decimal"/>
      <w:lvlText w:val="%1."/>
      <w:lvlJc w:val="left"/>
      <w:pPr>
        <w:ind w:left="333" w:hanging="284"/>
      </w:pPr>
      <w:rPr>
        <w:rFonts w:ascii="Calibri" w:eastAsia="Calibri" w:hAnsi="Calibri" w:cs="Calibri"/>
        <w:b w:val="0"/>
        <w:i w:val="0"/>
        <w:sz w:val="20"/>
        <w:szCs w:val="20"/>
      </w:rPr>
    </w:lvl>
    <w:lvl w:ilvl="1">
      <w:numFmt w:val="bullet"/>
      <w:lvlText w:val="•"/>
      <w:lvlJc w:val="left"/>
      <w:pPr>
        <w:ind w:left="1271" w:hanging="284"/>
      </w:pPr>
    </w:lvl>
    <w:lvl w:ilvl="2">
      <w:numFmt w:val="bullet"/>
      <w:lvlText w:val="•"/>
      <w:lvlJc w:val="left"/>
      <w:pPr>
        <w:ind w:left="2203" w:hanging="284"/>
      </w:pPr>
    </w:lvl>
    <w:lvl w:ilvl="3">
      <w:numFmt w:val="bullet"/>
      <w:lvlText w:val="•"/>
      <w:lvlJc w:val="left"/>
      <w:pPr>
        <w:ind w:left="3135" w:hanging="284"/>
      </w:pPr>
    </w:lvl>
    <w:lvl w:ilvl="4">
      <w:numFmt w:val="bullet"/>
      <w:lvlText w:val="•"/>
      <w:lvlJc w:val="left"/>
      <w:pPr>
        <w:ind w:left="4067" w:hanging="284"/>
      </w:pPr>
    </w:lvl>
    <w:lvl w:ilvl="5">
      <w:numFmt w:val="bullet"/>
      <w:lvlText w:val="•"/>
      <w:lvlJc w:val="left"/>
      <w:pPr>
        <w:ind w:left="4999" w:hanging="284"/>
      </w:pPr>
    </w:lvl>
    <w:lvl w:ilvl="6">
      <w:numFmt w:val="bullet"/>
      <w:lvlText w:val="•"/>
      <w:lvlJc w:val="left"/>
      <w:pPr>
        <w:ind w:left="5930" w:hanging="284"/>
      </w:pPr>
    </w:lvl>
    <w:lvl w:ilvl="7">
      <w:numFmt w:val="bullet"/>
      <w:lvlText w:val="•"/>
      <w:lvlJc w:val="left"/>
      <w:pPr>
        <w:ind w:left="6862" w:hanging="283"/>
      </w:pPr>
    </w:lvl>
    <w:lvl w:ilvl="8">
      <w:numFmt w:val="bullet"/>
      <w:lvlText w:val="•"/>
      <w:lvlJc w:val="left"/>
      <w:pPr>
        <w:ind w:left="7794" w:hanging="284"/>
      </w:pPr>
    </w:lvl>
  </w:abstractNum>
  <w:abstractNum w:abstractNumId="73" w15:restartNumberingAfterBreak="0">
    <w:nsid w:val="6C710686"/>
    <w:multiLevelType w:val="multilevel"/>
    <w:tmpl w:val="E542C29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74" w15:restartNumberingAfterBreak="0">
    <w:nsid w:val="71581DC0"/>
    <w:multiLevelType w:val="hybridMultilevel"/>
    <w:tmpl w:val="243C8F5C"/>
    <w:lvl w:ilvl="0" w:tplc="0416000F">
      <w:start w:val="1"/>
      <w:numFmt w:val="decimal"/>
      <w:lvlText w:val="%1."/>
      <w:lvlJc w:val="left"/>
      <w:pPr>
        <w:ind w:left="832" w:hanging="360"/>
      </w:pPr>
    </w:lvl>
    <w:lvl w:ilvl="1" w:tplc="04160019" w:tentative="1">
      <w:start w:val="1"/>
      <w:numFmt w:val="lowerLetter"/>
      <w:lvlText w:val="%2."/>
      <w:lvlJc w:val="left"/>
      <w:pPr>
        <w:ind w:left="1552" w:hanging="360"/>
      </w:pPr>
    </w:lvl>
    <w:lvl w:ilvl="2" w:tplc="0416001B" w:tentative="1">
      <w:start w:val="1"/>
      <w:numFmt w:val="lowerRoman"/>
      <w:lvlText w:val="%3."/>
      <w:lvlJc w:val="right"/>
      <w:pPr>
        <w:ind w:left="2272" w:hanging="180"/>
      </w:pPr>
    </w:lvl>
    <w:lvl w:ilvl="3" w:tplc="0416000F" w:tentative="1">
      <w:start w:val="1"/>
      <w:numFmt w:val="decimal"/>
      <w:lvlText w:val="%4."/>
      <w:lvlJc w:val="left"/>
      <w:pPr>
        <w:ind w:left="2992" w:hanging="360"/>
      </w:pPr>
    </w:lvl>
    <w:lvl w:ilvl="4" w:tplc="04160019" w:tentative="1">
      <w:start w:val="1"/>
      <w:numFmt w:val="lowerLetter"/>
      <w:lvlText w:val="%5."/>
      <w:lvlJc w:val="left"/>
      <w:pPr>
        <w:ind w:left="3712" w:hanging="360"/>
      </w:pPr>
    </w:lvl>
    <w:lvl w:ilvl="5" w:tplc="0416001B" w:tentative="1">
      <w:start w:val="1"/>
      <w:numFmt w:val="lowerRoman"/>
      <w:lvlText w:val="%6."/>
      <w:lvlJc w:val="right"/>
      <w:pPr>
        <w:ind w:left="4432" w:hanging="180"/>
      </w:pPr>
    </w:lvl>
    <w:lvl w:ilvl="6" w:tplc="0416000F" w:tentative="1">
      <w:start w:val="1"/>
      <w:numFmt w:val="decimal"/>
      <w:lvlText w:val="%7."/>
      <w:lvlJc w:val="left"/>
      <w:pPr>
        <w:ind w:left="5152" w:hanging="360"/>
      </w:pPr>
    </w:lvl>
    <w:lvl w:ilvl="7" w:tplc="04160019" w:tentative="1">
      <w:start w:val="1"/>
      <w:numFmt w:val="lowerLetter"/>
      <w:lvlText w:val="%8."/>
      <w:lvlJc w:val="left"/>
      <w:pPr>
        <w:ind w:left="5872" w:hanging="360"/>
      </w:pPr>
    </w:lvl>
    <w:lvl w:ilvl="8" w:tplc="0416001B" w:tentative="1">
      <w:start w:val="1"/>
      <w:numFmt w:val="lowerRoman"/>
      <w:lvlText w:val="%9."/>
      <w:lvlJc w:val="right"/>
      <w:pPr>
        <w:ind w:left="6592" w:hanging="180"/>
      </w:pPr>
    </w:lvl>
  </w:abstractNum>
  <w:abstractNum w:abstractNumId="75" w15:restartNumberingAfterBreak="0">
    <w:nsid w:val="72B25508"/>
    <w:multiLevelType w:val="multilevel"/>
    <w:tmpl w:val="FFFFFFFF"/>
    <w:lvl w:ilvl="0">
      <w:start w:val="1"/>
      <w:numFmt w:val="decimal"/>
      <w:lvlText w:val="%1."/>
      <w:lvlJc w:val="left"/>
      <w:pPr>
        <w:ind w:left="272" w:hanging="284"/>
      </w:pPr>
      <w:rPr>
        <w:rFonts w:ascii="Calibri" w:eastAsia="Calibri" w:hAnsi="Calibri" w:cs="Calibri"/>
        <w:b w:val="0"/>
        <w:i w:val="0"/>
        <w:sz w:val="20"/>
        <w:szCs w:val="20"/>
      </w:rPr>
    </w:lvl>
    <w:lvl w:ilvl="1">
      <w:numFmt w:val="bullet"/>
      <w:lvlText w:val="•"/>
      <w:lvlJc w:val="left"/>
      <w:pPr>
        <w:ind w:left="1208" w:hanging="284"/>
      </w:pPr>
    </w:lvl>
    <w:lvl w:ilvl="2">
      <w:numFmt w:val="bullet"/>
      <w:lvlText w:val="•"/>
      <w:lvlJc w:val="left"/>
      <w:pPr>
        <w:ind w:left="2137" w:hanging="284"/>
      </w:pPr>
    </w:lvl>
    <w:lvl w:ilvl="3">
      <w:numFmt w:val="bullet"/>
      <w:lvlText w:val="•"/>
      <w:lvlJc w:val="left"/>
      <w:pPr>
        <w:ind w:left="3066" w:hanging="283"/>
      </w:pPr>
    </w:lvl>
    <w:lvl w:ilvl="4">
      <w:numFmt w:val="bullet"/>
      <w:lvlText w:val="•"/>
      <w:lvlJc w:val="left"/>
      <w:pPr>
        <w:ind w:left="3995" w:hanging="284"/>
      </w:pPr>
    </w:lvl>
    <w:lvl w:ilvl="5">
      <w:numFmt w:val="bullet"/>
      <w:lvlText w:val="•"/>
      <w:lvlJc w:val="left"/>
      <w:pPr>
        <w:ind w:left="4924" w:hanging="284"/>
      </w:pPr>
    </w:lvl>
    <w:lvl w:ilvl="6">
      <w:numFmt w:val="bullet"/>
      <w:lvlText w:val="•"/>
      <w:lvlJc w:val="left"/>
      <w:pPr>
        <w:ind w:left="5853" w:hanging="284"/>
      </w:pPr>
    </w:lvl>
    <w:lvl w:ilvl="7">
      <w:numFmt w:val="bullet"/>
      <w:lvlText w:val="•"/>
      <w:lvlJc w:val="left"/>
      <w:pPr>
        <w:ind w:left="6782" w:hanging="283"/>
      </w:pPr>
    </w:lvl>
    <w:lvl w:ilvl="8">
      <w:numFmt w:val="bullet"/>
      <w:lvlText w:val="•"/>
      <w:lvlJc w:val="left"/>
      <w:pPr>
        <w:ind w:left="7711" w:hanging="284"/>
      </w:pPr>
    </w:lvl>
  </w:abstractNum>
  <w:abstractNum w:abstractNumId="76" w15:restartNumberingAfterBreak="0">
    <w:nsid w:val="74761F3A"/>
    <w:multiLevelType w:val="multilevel"/>
    <w:tmpl w:val="34A4C07A"/>
    <w:lvl w:ilvl="0">
      <w:start w:val="1"/>
      <w:numFmt w:val="decimal"/>
      <w:lvlText w:val="%1."/>
      <w:lvlJc w:val="left"/>
      <w:pPr>
        <w:ind w:left="334" w:hanging="284"/>
      </w:pPr>
      <w:rPr>
        <w:rFonts w:ascii="Calibri" w:eastAsia="Calibri" w:hAnsi="Calibri" w:cs="Calibri"/>
        <w:b w:val="0"/>
        <w:i w:val="0"/>
        <w:sz w:val="20"/>
        <w:szCs w:val="20"/>
      </w:rPr>
    </w:lvl>
    <w:lvl w:ilvl="1">
      <w:numFmt w:val="bullet"/>
      <w:lvlText w:val="•"/>
      <w:lvlJc w:val="left"/>
      <w:pPr>
        <w:ind w:left="1271" w:hanging="284"/>
      </w:pPr>
    </w:lvl>
    <w:lvl w:ilvl="2">
      <w:numFmt w:val="bullet"/>
      <w:lvlText w:val="•"/>
      <w:lvlJc w:val="left"/>
      <w:pPr>
        <w:ind w:left="2203" w:hanging="284"/>
      </w:pPr>
    </w:lvl>
    <w:lvl w:ilvl="3">
      <w:numFmt w:val="bullet"/>
      <w:lvlText w:val="•"/>
      <w:lvlJc w:val="left"/>
      <w:pPr>
        <w:ind w:left="3135" w:hanging="284"/>
      </w:pPr>
    </w:lvl>
    <w:lvl w:ilvl="4">
      <w:numFmt w:val="bullet"/>
      <w:lvlText w:val="•"/>
      <w:lvlJc w:val="left"/>
      <w:pPr>
        <w:ind w:left="4067" w:hanging="284"/>
      </w:pPr>
    </w:lvl>
    <w:lvl w:ilvl="5">
      <w:numFmt w:val="bullet"/>
      <w:lvlText w:val="•"/>
      <w:lvlJc w:val="left"/>
      <w:pPr>
        <w:ind w:left="4999" w:hanging="284"/>
      </w:pPr>
    </w:lvl>
    <w:lvl w:ilvl="6">
      <w:numFmt w:val="bullet"/>
      <w:lvlText w:val="•"/>
      <w:lvlJc w:val="left"/>
      <w:pPr>
        <w:ind w:left="5931" w:hanging="284"/>
      </w:pPr>
    </w:lvl>
    <w:lvl w:ilvl="7">
      <w:numFmt w:val="bullet"/>
      <w:lvlText w:val="•"/>
      <w:lvlJc w:val="left"/>
      <w:pPr>
        <w:ind w:left="6863" w:hanging="284"/>
      </w:pPr>
    </w:lvl>
    <w:lvl w:ilvl="8">
      <w:numFmt w:val="bullet"/>
      <w:lvlText w:val="•"/>
      <w:lvlJc w:val="left"/>
      <w:pPr>
        <w:ind w:left="7795" w:hanging="284"/>
      </w:pPr>
    </w:lvl>
  </w:abstractNum>
  <w:abstractNum w:abstractNumId="77" w15:restartNumberingAfterBreak="0">
    <w:nsid w:val="76085CF4"/>
    <w:multiLevelType w:val="multilevel"/>
    <w:tmpl w:val="FFFFFFFF"/>
    <w:lvl w:ilvl="0">
      <w:start w:val="1"/>
      <w:numFmt w:val="decimal"/>
      <w:lvlText w:val="%1."/>
      <w:lvlJc w:val="left"/>
      <w:pPr>
        <w:ind w:left="333" w:hanging="284"/>
      </w:pPr>
      <w:rPr>
        <w:rFonts w:ascii="Calibri" w:eastAsia="Calibri" w:hAnsi="Calibri" w:cs="Calibri"/>
        <w:b w:val="0"/>
        <w:i w:val="0"/>
        <w:sz w:val="20"/>
        <w:szCs w:val="20"/>
      </w:rPr>
    </w:lvl>
    <w:lvl w:ilvl="1">
      <w:numFmt w:val="bullet"/>
      <w:lvlText w:val="•"/>
      <w:lvlJc w:val="left"/>
      <w:pPr>
        <w:ind w:left="1271" w:hanging="284"/>
      </w:pPr>
    </w:lvl>
    <w:lvl w:ilvl="2">
      <w:numFmt w:val="bullet"/>
      <w:lvlText w:val="•"/>
      <w:lvlJc w:val="left"/>
      <w:pPr>
        <w:ind w:left="2203" w:hanging="284"/>
      </w:pPr>
    </w:lvl>
    <w:lvl w:ilvl="3">
      <w:numFmt w:val="bullet"/>
      <w:lvlText w:val="•"/>
      <w:lvlJc w:val="left"/>
      <w:pPr>
        <w:ind w:left="3135" w:hanging="284"/>
      </w:pPr>
    </w:lvl>
    <w:lvl w:ilvl="4">
      <w:numFmt w:val="bullet"/>
      <w:lvlText w:val="•"/>
      <w:lvlJc w:val="left"/>
      <w:pPr>
        <w:ind w:left="4067" w:hanging="284"/>
      </w:pPr>
    </w:lvl>
    <w:lvl w:ilvl="5">
      <w:numFmt w:val="bullet"/>
      <w:lvlText w:val="•"/>
      <w:lvlJc w:val="left"/>
      <w:pPr>
        <w:ind w:left="4999" w:hanging="284"/>
      </w:pPr>
    </w:lvl>
    <w:lvl w:ilvl="6">
      <w:numFmt w:val="bullet"/>
      <w:lvlText w:val="•"/>
      <w:lvlJc w:val="left"/>
      <w:pPr>
        <w:ind w:left="5930" w:hanging="284"/>
      </w:pPr>
    </w:lvl>
    <w:lvl w:ilvl="7">
      <w:numFmt w:val="bullet"/>
      <w:lvlText w:val="•"/>
      <w:lvlJc w:val="left"/>
      <w:pPr>
        <w:ind w:left="6862" w:hanging="283"/>
      </w:pPr>
    </w:lvl>
    <w:lvl w:ilvl="8">
      <w:numFmt w:val="bullet"/>
      <w:lvlText w:val="•"/>
      <w:lvlJc w:val="left"/>
      <w:pPr>
        <w:ind w:left="7794" w:hanging="284"/>
      </w:pPr>
    </w:lvl>
  </w:abstractNum>
  <w:abstractNum w:abstractNumId="78" w15:restartNumberingAfterBreak="0">
    <w:nsid w:val="778747E1"/>
    <w:multiLevelType w:val="multilevel"/>
    <w:tmpl w:val="AF4EF066"/>
    <w:lvl w:ilvl="0">
      <w:start w:val="1"/>
      <w:numFmt w:val="decimal"/>
      <w:lvlText w:val="%1."/>
      <w:lvlJc w:val="left"/>
      <w:pPr>
        <w:ind w:left="334" w:hanging="284"/>
      </w:pPr>
      <w:rPr>
        <w:rFonts w:ascii="Calibri" w:eastAsia="Calibri" w:hAnsi="Calibri" w:cs="Calibri"/>
        <w:b w:val="0"/>
        <w:i w:val="0"/>
        <w:sz w:val="20"/>
        <w:szCs w:val="20"/>
      </w:rPr>
    </w:lvl>
    <w:lvl w:ilvl="1">
      <w:numFmt w:val="bullet"/>
      <w:lvlText w:val="•"/>
      <w:lvlJc w:val="left"/>
      <w:pPr>
        <w:ind w:left="1271" w:hanging="284"/>
      </w:pPr>
    </w:lvl>
    <w:lvl w:ilvl="2">
      <w:numFmt w:val="bullet"/>
      <w:lvlText w:val="•"/>
      <w:lvlJc w:val="left"/>
      <w:pPr>
        <w:ind w:left="2203" w:hanging="284"/>
      </w:pPr>
    </w:lvl>
    <w:lvl w:ilvl="3">
      <w:numFmt w:val="bullet"/>
      <w:lvlText w:val="•"/>
      <w:lvlJc w:val="left"/>
      <w:pPr>
        <w:ind w:left="3135" w:hanging="284"/>
      </w:pPr>
    </w:lvl>
    <w:lvl w:ilvl="4">
      <w:numFmt w:val="bullet"/>
      <w:lvlText w:val="•"/>
      <w:lvlJc w:val="left"/>
      <w:pPr>
        <w:ind w:left="4067" w:hanging="284"/>
      </w:pPr>
    </w:lvl>
    <w:lvl w:ilvl="5">
      <w:numFmt w:val="bullet"/>
      <w:lvlText w:val="•"/>
      <w:lvlJc w:val="left"/>
      <w:pPr>
        <w:ind w:left="4999" w:hanging="284"/>
      </w:pPr>
    </w:lvl>
    <w:lvl w:ilvl="6">
      <w:numFmt w:val="bullet"/>
      <w:lvlText w:val="•"/>
      <w:lvlJc w:val="left"/>
      <w:pPr>
        <w:ind w:left="5931" w:hanging="284"/>
      </w:pPr>
    </w:lvl>
    <w:lvl w:ilvl="7">
      <w:numFmt w:val="bullet"/>
      <w:lvlText w:val="•"/>
      <w:lvlJc w:val="left"/>
      <w:pPr>
        <w:ind w:left="6863" w:hanging="284"/>
      </w:pPr>
    </w:lvl>
    <w:lvl w:ilvl="8">
      <w:numFmt w:val="bullet"/>
      <w:lvlText w:val="•"/>
      <w:lvlJc w:val="left"/>
      <w:pPr>
        <w:ind w:left="7795" w:hanging="284"/>
      </w:pPr>
    </w:lvl>
  </w:abstractNum>
  <w:abstractNum w:abstractNumId="79" w15:restartNumberingAfterBreak="0">
    <w:nsid w:val="77C92910"/>
    <w:multiLevelType w:val="multilevel"/>
    <w:tmpl w:val="FFFFFFFF"/>
    <w:lvl w:ilvl="0">
      <w:start w:val="1"/>
      <w:numFmt w:val="decimal"/>
      <w:lvlText w:val="%1"/>
      <w:lvlJc w:val="left"/>
      <w:pPr>
        <w:ind w:left="267" w:hanging="267"/>
      </w:pPr>
      <w:rPr>
        <w:rFonts w:ascii="Calibri" w:eastAsia="Calibri" w:hAnsi="Calibri" w:cs="Calibri"/>
        <w:b/>
        <w:i w:val="0"/>
        <w:color w:val="003763"/>
        <w:sz w:val="32"/>
        <w:szCs w:val="32"/>
      </w:rPr>
    </w:lvl>
    <w:lvl w:ilvl="1">
      <w:start w:val="1"/>
      <w:numFmt w:val="decimal"/>
      <w:lvlText w:val="%2."/>
      <w:lvlJc w:val="left"/>
      <w:pPr>
        <w:ind w:left="283" w:hanging="284"/>
      </w:pPr>
      <w:rPr>
        <w:rFonts w:ascii="Calibri" w:eastAsia="Calibri" w:hAnsi="Calibri" w:cs="Calibri"/>
        <w:b w:val="0"/>
        <w:i w:val="0"/>
        <w:sz w:val="20"/>
        <w:szCs w:val="20"/>
      </w:rPr>
    </w:lvl>
    <w:lvl w:ilvl="2">
      <w:numFmt w:val="bullet"/>
      <w:lvlText w:val="•"/>
      <w:lvlJc w:val="left"/>
      <w:pPr>
        <w:ind w:left="1364" w:hanging="284"/>
      </w:pPr>
    </w:lvl>
    <w:lvl w:ilvl="3">
      <w:numFmt w:val="bullet"/>
      <w:lvlText w:val="•"/>
      <w:lvlJc w:val="left"/>
      <w:pPr>
        <w:ind w:left="2440" w:hanging="284"/>
      </w:pPr>
    </w:lvl>
    <w:lvl w:ilvl="4">
      <w:numFmt w:val="bullet"/>
      <w:lvlText w:val="•"/>
      <w:lvlJc w:val="left"/>
      <w:pPr>
        <w:ind w:left="3516" w:hanging="283"/>
      </w:pPr>
    </w:lvl>
    <w:lvl w:ilvl="5">
      <w:numFmt w:val="bullet"/>
      <w:lvlText w:val="•"/>
      <w:lvlJc w:val="left"/>
      <w:pPr>
        <w:ind w:left="4593" w:hanging="284"/>
      </w:pPr>
    </w:lvl>
    <w:lvl w:ilvl="6">
      <w:numFmt w:val="bullet"/>
      <w:lvlText w:val="•"/>
      <w:lvlJc w:val="left"/>
      <w:pPr>
        <w:ind w:left="5669" w:hanging="284"/>
      </w:pPr>
    </w:lvl>
    <w:lvl w:ilvl="7">
      <w:numFmt w:val="bullet"/>
      <w:lvlText w:val="•"/>
      <w:lvlJc w:val="left"/>
      <w:pPr>
        <w:ind w:left="6745" w:hanging="283"/>
      </w:pPr>
    </w:lvl>
    <w:lvl w:ilvl="8">
      <w:numFmt w:val="bullet"/>
      <w:lvlText w:val="•"/>
      <w:lvlJc w:val="left"/>
      <w:pPr>
        <w:ind w:left="7821" w:hanging="284"/>
      </w:pPr>
    </w:lvl>
  </w:abstractNum>
  <w:abstractNum w:abstractNumId="80" w15:restartNumberingAfterBreak="0">
    <w:nsid w:val="7A0F7005"/>
    <w:multiLevelType w:val="multilevel"/>
    <w:tmpl w:val="6F5EED52"/>
    <w:lvl w:ilvl="0">
      <w:start w:val="1"/>
      <w:numFmt w:val="decimal"/>
      <w:lvlText w:val="%1."/>
      <w:lvlJc w:val="left"/>
      <w:pPr>
        <w:ind w:left="334" w:hanging="284"/>
      </w:pPr>
      <w:rPr>
        <w:rFonts w:ascii="Calibri" w:eastAsia="Calibri" w:hAnsi="Calibri" w:cs="Calibri"/>
        <w:b w:val="0"/>
        <w:i w:val="0"/>
        <w:sz w:val="20"/>
        <w:szCs w:val="20"/>
      </w:rPr>
    </w:lvl>
    <w:lvl w:ilvl="1">
      <w:numFmt w:val="bullet"/>
      <w:lvlText w:val="•"/>
      <w:lvlJc w:val="left"/>
      <w:pPr>
        <w:ind w:left="1271" w:hanging="284"/>
      </w:pPr>
    </w:lvl>
    <w:lvl w:ilvl="2">
      <w:numFmt w:val="bullet"/>
      <w:lvlText w:val="•"/>
      <w:lvlJc w:val="left"/>
      <w:pPr>
        <w:ind w:left="2203" w:hanging="284"/>
      </w:pPr>
    </w:lvl>
    <w:lvl w:ilvl="3">
      <w:numFmt w:val="bullet"/>
      <w:lvlText w:val="•"/>
      <w:lvlJc w:val="left"/>
      <w:pPr>
        <w:ind w:left="3135" w:hanging="284"/>
      </w:pPr>
    </w:lvl>
    <w:lvl w:ilvl="4">
      <w:numFmt w:val="bullet"/>
      <w:lvlText w:val="•"/>
      <w:lvlJc w:val="left"/>
      <w:pPr>
        <w:ind w:left="4067" w:hanging="284"/>
      </w:pPr>
    </w:lvl>
    <w:lvl w:ilvl="5">
      <w:numFmt w:val="bullet"/>
      <w:lvlText w:val="•"/>
      <w:lvlJc w:val="left"/>
      <w:pPr>
        <w:ind w:left="4999" w:hanging="284"/>
      </w:pPr>
    </w:lvl>
    <w:lvl w:ilvl="6">
      <w:numFmt w:val="bullet"/>
      <w:lvlText w:val="•"/>
      <w:lvlJc w:val="left"/>
      <w:pPr>
        <w:ind w:left="5931" w:hanging="284"/>
      </w:pPr>
    </w:lvl>
    <w:lvl w:ilvl="7">
      <w:numFmt w:val="bullet"/>
      <w:lvlText w:val="•"/>
      <w:lvlJc w:val="left"/>
      <w:pPr>
        <w:ind w:left="6863" w:hanging="284"/>
      </w:pPr>
    </w:lvl>
    <w:lvl w:ilvl="8">
      <w:numFmt w:val="bullet"/>
      <w:lvlText w:val="•"/>
      <w:lvlJc w:val="left"/>
      <w:pPr>
        <w:ind w:left="7795" w:hanging="284"/>
      </w:pPr>
    </w:lvl>
  </w:abstractNum>
  <w:abstractNum w:abstractNumId="81" w15:restartNumberingAfterBreak="0">
    <w:nsid w:val="7A737324"/>
    <w:multiLevelType w:val="multilevel"/>
    <w:tmpl w:val="FFFFFFFF"/>
    <w:lvl w:ilvl="0">
      <w:start w:val="1"/>
      <w:numFmt w:val="decimal"/>
      <w:lvlText w:val="%1.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82" w15:restartNumberingAfterBreak="0">
    <w:nsid w:val="7A9E535B"/>
    <w:multiLevelType w:val="multilevel"/>
    <w:tmpl w:val="2334096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83" w15:restartNumberingAfterBreak="0">
    <w:nsid w:val="7AE272A4"/>
    <w:multiLevelType w:val="multilevel"/>
    <w:tmpl w:val="77603988"/>
    <w:lvl w:ilvl="0">
      <w:start w:val="1"/>
      <w:numFmt w:val="decimal"/>
      <w:lvlText w:val="%1."/>
      <w:lvlJc w:val="left"/>
      <w:pPr>
        <w:ind w:left="334" w:hanging="284"/>
      </w:pPr>
      <w:rPr>
        <w:rFonts w:ascii="Calibri" w:eastAsia="Calibri" w:hAnsi="Calibri" w:cs="Calibri"/>
        <w:b w:val="0"/>
        <w:i w:val="0"/>
        <w:sz w:val="20"/>
        <w:szCs w:val="20"/>
      </w:rPr>
    </w:lvl>
    <w:lvl w:ilvl="1">
      <w:numFmt w:val="bullet"/>
      <w:lvlText w:val="•"/>
      <w:lvlJc w:val="left"/>
      <w:pPr>
        <w:ind w:left="1271" w:hanging="284"/>
      </w:pPr>
    </w:lvl>
    <w:lvl w:ilvl="2">
      <w:numFmt w:val="bullet"/>
      <w:lvlText w:val="•"/>
      <w:lvlJc w:val="left"/>
      <w:pPr>
        <w:ind w:left="2203" w:hanging="284"/>
      </w:pPr>
    </w:lvl>
    <w:lvl w:ilvl="3">
      <w:numFmt w:val="bullet"/>
      <w:lvlText w:val="•"/>
      <w:lvlJc w:val="left"/>
      <w:pPr>
        <w:ind w:left="3135" w:hanging="284"/>
      </w:pPr>
    </w:lvl>
    <w:lvl w:ilvl="4">
      <w:numFmt w:val="bullet"/>
      <w:lvlText w:val="•"/>
      <w:lvlJc w:val="left"/>
      <w:pPr>
        <w:ind w:left="4067" w:hanging="284"/>
      </w:pPr>
    </w:lvl>
    <w:lvl w:ilvl="5">
      <w:numFmt w:val="bullet"/>
      <w:lvlText w:val="•"/>
      <w:lvlJc w:val="left"/>
      <w:pPr>
        <w:ind w:left="4999" w:hanging="284"/>
      </w:pPr>
    </w:lvl>
    <w:lvl w:ilvl="6">
      <w:numFmt w:val="bullet"/>
      <w:lvlText w:val="•"/>
      <w:lvlJc w:val="left"/>
      <w:pPr>
        <w:ind w:left="5931" w:hanging="284"/>
      </w:pPr>
    </w:lvl>
    <w:lvl w:ilvl="7">
      <w:numFmt w:val="bullet"/>
      <w:lvlText w:val="•"/>
      <w:lvlJc w:val="left"/>
      <w:pPr>
        <w:ind w:left="6863" w:hanging="284"/>
      </w:pPr>
    </w:lvl>
    <w:lvl w:ilvl="8">
      <w:numFmt w:val="bullet"/>
      <w:lvlText w:val="•"/>
      <w:lvlJc w:val="left"/>
      <w:pPr>
        <w:ind w:left="7795" w:hanging="284"/>
      </w:pPr>
    </w:lvl>
  </w:abstractNum>
  <w:abstractNum w:abstractNumId="84" w15:restartNumberingAfterBreak="0">
    <w:nsid w:val="7B2D3C8C"/>
    <w:multiLevelType w:val="multilevel"/>
    <w:tmpl w:val="EF10D6B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85" w15:restartNumberingAfterBreak="0">
    <w:nsid w:val="7D9A4664"/>
    <w:multiLevelType w:val="multilevel"/>
    <w:tmpl w:val="7F44CAB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86" w15:restartNumberingAfterBreak="0">
    <w:nsid w:val="7F19242C"/>
    <w:multiLevelType w:val="multilevel"/>
    <w:tmpl w:val="AD0C370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 w16cid:durableId="334650542">
    <w:abstractNumId w:val="60"/>
  </w:num>
  <w:num w:numId="2" w16cid:durableId="1867937812">
    <w:abstractNumId w:val="71"/>
  </w:num>
  <w:num w:numId="3" w16cid:durableId="1137455423">
    <w:abstractNumId w:val="31"/>
  </w:num>
  <w:num w:numId="4" w16cid:durableId="1936597977">
    <w:abstractNumId w:val="73"/>
  </w:num>
  <w:num w:numId="5" w16cid:durableId="999506587">
    <w:abstractNumId w:val="51"/>
  </w:num>
  <w:num w:numId="6" w16cid:durableId="1801801568">
    <w:abstractNumId w:val="85"/>
  </w:num>
  <w:num w:numId="7" w16cid:durableId="169026752">
    <w:abstractNumId w:val="38"/>
  </w:num>
  <w:num w:numId="8" w16cid:durableId="938755983">
    <w:abstractNumId w:val="80"/>
  </w:num>
  <w:num w:numId="9" w16cid:durableId="566916385">
    <w:abstractNumId w:val="53"/>
  </w:num>
  <w:num w:numId="10" w16cid:durableId="594942907">
    <w:abstractNumId w:val="76"/>
  </w:num>
  <w:num w:numId="11" w16cid:durableId="151531203">
    <w:abstractNumId w:val="63"/>
  </w:num>
  <w:num w:numId="12" w16cid:durableId="789980248">
    <w:abstractNumId w:val="47"/>
  </w:num>
  <w:num w:numId="13" w16cid:durableId="745538816">
    <w:abstractNumId w:val="41"/>
  </w:num>
  <w:num w:numId="14" w16cid:durableId="1431658085">
    <w:abstractNumId w:val="43"/>
  </w:num>
  <w:num w:numId="15" w16cid:durableId="2107387948">
    <w:abstractNumId w:val="58"/>
  </w:num>
  <w:num w:numId="16" w16cid:durableId="1770659898">
    <w:abstractNumId w:val="12"/>
  </w:num>
  <w:num w:numId="17" w16cid:durableId="1069038148">
    <w:abstractNumId w:val="42"/>
  </w:num>
  <w:num w:numId="18" w16cid:durableId="2045790620">
    <w:abstractNumId w:val="56"/>
  </w:num>
  <w:num w:numId="19" w16cid:durableId="1694960281">
    <w:abstractNumId w:val="23"/>
  </w:num>
  <w:num w:numId="20" w16cid:durableId="386757701">
    <w:abstractNumId w:val="26"/>
  </w:num>
  <w:num w:numId="21" w16cid:durableId="1600067486">
    <w:abstractNumId w:val="64"/>
  </w:num>
  <w:num w:numId="22" w16cid:durableId="1481967748">
    <w:abstractNumId w:val="78"/>
  </w:num>
  <w:num w:numId="23" w16cid:durableId="1159036828">
    <w:abstractNumId w:val="15"/>
  </w:num>
  <w:num w:numId="24" w16cid:durableId="129982276">
    <w:abstractNumId w:val="82"/>
  </w:num>
  <w:num w:numId="25" w16cid:durableId="1332683500">
    <w:abstractNumId w:val="83"/>
  </w:num>
  <w:num w:numId="26" w16cid:durableId="1979873876">
    <w:abstractNumId w:val="30"/>
  </w:num>
  <w:num w:numId="27" w16cid:durableId="729964689">
    <w:abstractNumId w:val="14"/>
  </w:num>
  <w:num w:numId="28" w16cid:durableId="174732765">
    <w:abstractNumId w:val="13"/>
  </w:num>
  <w:num w:numId="29" w16cid:durableId="629358878">
    <w:abstractNumId w:val="84"/>
  </w:num>
  <w:num w:numId="30" w16cid:durableId="1201941534">
    <w:abstractNumId w:val="25"/>
  </w:num>
  <w:num w:numId="31" w16cid:durableId="1258631483">
    <w:abstractNumId w:val="24"/>
  </w:num>
  <w:num w:numId="32" w16cid:durableId="2142653502">
    <w:abstractNumId w:val="35"/>
  </w:num>
  <w:num w:numId="33" w16cid:durableId="1572352052">
    <w:abstractNumId w:val="72"/>
  </w:num>
  <w:num w:numId="34" w16cid:durableId="974289567">
    <w:abstractNumId w:val="67"/>
  </w:num>
  <w:num w:numId="35" w16cid:durableId="2105104532">
    <w:abstractNumId w:val="11"/>
  </w:num>
  <w:num w:numId="36" w16cid:durableId="22100949">
    <w:abstractNumId w:val="48"/>
  </w:num>
  <w:num w:numId="37" w16cid:durableId="1990548425">
    <w:abstractNumId w:val="29"/>
  </w:num>
  <w:num w:numId="38" w16cid:durableId="771515345">
    <w:abstractNumId w:val="20"/>
  </w:num>
  <w:num w:numId="39" w16cid:durableId="1264143635">
    <w:abstractNumId w:val="86"/>
  </w:num>
  <w:num w:numId="40" w16cid:durableId="2047020634">
    <w:abstractNumId w:val="16"/>
  </w:num>
  <w:num w:numId="41" w16cid:durableId="579604629">
    <w:abstractNumId w:val="61"/>
  </w:num>
  <w:num w:numId="42" w16cid:durableId="1278680905">
    <w:abstractNumId w:val="7"/>
  </w:num>
  <w:num w:numId="43" w16cid:durableId="271594346">
    <w:abstractNumId w:val="46"/>
  </w:num>
  <w:num w:numId="44" w16cid:durableId="2126388068">
    <w:abstractNumId w:val="54"/>
  </w:num>
  <w:num w:numId="45" w16cid:durableId="1442650193">
    <w:abstractNumId w:val="28"/>
  </w:num>
  <w:num w:numId="46" w16cid:durableId="795828683">
    <w:abstractNumId w:val="0"/>
  </w:num>
  <w:num w:numId="47" w16cid:durableId="691496406">
    <w:abstractNumId w:val="65"/>
  </w:num>
  <w:num w:numId="48" w16cid:durableId="133109098">
    <w:abstractNumId w:val="70"/>
  </w:num>
  <w:num w:numId="49" w16cid:durableId="1655068719">
    <w:abstractNumId w:val="5"/>
  </w:num>
  <w:num w:numId="50" w16cid:durableId="1696344320">
    <w:abstractNumId w:val="8"/>
  </w:num>
  <w:num w:numId="51" w16cid:durableId="248391852">
    <w:abstractNumId w:val="40"/>
  </w:num>
  <w:num w:numId="52" w16cid:durableId="1101339707">
    <w:abstractNumId w:val="69"/>
  </w:num>
  <w:num w:numId="53" w16cid:durableId="916400975">
    <w:abstractNumId w:val="19"/>
  </w:num>
  <w:num w:numId="54" w16cid:durableId="393309630">
    <w:abstractNumId w:val="17"/>
  </w:num>
  <w:num w:numId="55" w16cid:durableId="986055261">
    <w:abstractNumId w:val="75"/>
  </w:num>
  <w:num w:numId="56" w16cid:durableId="1209102009">
    <w:abstractNumId w:val="37"/>
  </w:num>
  <w:num w:numId="57" w16cid:durableId="1587764294">
    <w:abstractNumId w:val="6"/>
  </w:num>
  <w:num w:numId="58" w16cid:durableId="830877002">
    <w:abstractNumId w:val="59"/>
  </w:num>
  <w:num w:numId="59" w16cid:durableId="516235808">
    <w:abstractNumId w:val="21"/>
  </w:num>
  <w:num w:numId="60" w16cid:durableId="1853059086">
    <w:abstractNumId w:val="45"/>
  </w:num>
  <w:num w:numId="61" w16cid:durableId="1839421774">
    <w:abstractNumId w:val="50"/>
  </w:num>
  <w:num w:numId="62" w16cid:durableId="1915896748">
    <w:abstractNumId w:val="18"/>
  </w:num>
  <w:num w:numId="63" w16cid:durableId="1135872965">
    <w:abstractNumId w:val="44"/>
  </w:num>
  <w:num w:numId="64" w16cid:durableId="371079878">
    <w:abstractNumId w:val="3"/>
  </w:num>
  <w:num w:numId="65" w16cid:durableId="6492675">
    <w:abstractNumId w:val="34"/>
  </w:num>
  <w:num w:numId="66" w16cid:durableId="1371804221">
    <w:abstractNumId w:val="33"/>
  </w:num>
  <w:num w:numId="67" w16cid:durableId="792747798">
    <w:abstractNumId w:val="55"/>
  </w:num>
  <w:num w:numId="68" w16cid:durableId="17583941">
    <w:abstractNumId w:val="10"/>
  </w:num>
  <w:num w:numId="69" w16cid:durableId="1564874396">
    <w:abstractNumId w:val="1"/>
  </w:num>
  <w:num w:numId="70" w16cid:durableId="34812195">
    <w:abstractNumId w:val="62"/>
  </w:num>
  <w:num w:numId="71" w16cid:durableId="967855368">
    <w:abstractNumId w:val="52"/>
  </w:num>
  <w:num w:numId="72" w16cid:durableId="1391995191">
    <w:abstractNumId w:val="77"/>
  </w:num>
  <w:num w:numId="73" w16cid:durableId="195967496">
    <w:abstractNumId w:val="2"/>
  </w:num>
  <w:num w:numId="74" w16cid:durableId="1719745483">
    <w:abstractNumId w:val="81"/>
  </w:num>
  <w:num w:numId="75" w16cid:durableId="1275333830">
    <w:abstractNumId w:val="66"/>
  </w:num>
  <w:num w:numId="76" w16cid:durableId="1525705274">
    <w:abstractNumId w:val="57"/>
  </w:num>
  <w:num w:numId="77" w16cid:durableId="2050376824">
    <w:abstractNumId w:val="36"/>
  </w:num>
  <w:num w:numId="78" w16cid:durableId="1940869867">
    <w:abstractNumId w:val="68"/>
  </w:num>
  <w:num w:numId="79" w16cid:durableId="889806090">
    <w:abstractNumId w:val="32"/>
  </w:num>
  <w:num w:numId="80" w16cid:durableId="1596746991">
    <w:abstractNumId w:val="22"/>
  </w:num>
  <w:num w:numId="81" w16cid:durableId="1947539634">
    <w:abstractNumId w:val="74"/>
  </w:num>
  <w:num w:numId="82" w16cid:durableId="2018463486">
    <w:abstractNumId w:val="49"/>
  </w:num>
  <w:num w:numId="83" w16cid:durableId="539827765">
    <w:abstractNumId w:val="27"/>
  </w:num>
  <w:num w:numId="84" w16cid:durableId="298607905">
    <w:abstractNumId w:val="4"/>
  </w:num>
  <w:num w:numId="85" w16cid:durableId="34736529">
    <w:abstractNumId w:val="79"/>
  </w:num>
  <w:num w:numId="86" w16cid:durableId="1443261359">
    <w:abstractNumId w:val="9"/>
  </w:num>
  <w:num w:numId="87" w16cid:durableId="119036026">
    <w:abstractNumId w:val="39"/>
  </w:num>
  <w:numIdMacAtCleanup w:val="8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467C8"/>
    <w:rsid w:val="000051E9"/>
    <w:rsid w:val="00005A85"/>
    <w:rsid w:val="0001076F"/>
    <w:rsid w:val="0001119D"/>
    <w:rsid w:val="00015AE6"/>
    <w:rsid w:val="000162D2"/>
    <w:rsid w:val="00021A00"/>
    <w:rsid w:val="00024221"/>
    <w:rsid w:val="000254A8"/>
    <w:rsid w:val="00025DDF"/>
    <w:rsid w:val="00025F7D"/>
    <w:rsid w:val="000375B5"/>
    <w:rsid w:val="00043B6C"/>
    <w:rsid w:val="00043FC6"/>
    <w:rsid w:val="000469A0"/>
    <w:rsid w:val="00046F92"/>
    <w:rsid w:val="00060524"/>
    <w:rsid w:val="00061589"/>
    <w:rsid w:val="00066B74"/>
    <w:rsid w:val="00067255"/>
    <w:rsid w:val="000672BB"/>
    <w:rsid w:val="00072CDD"/>
    <w:rsid w:val="00073F06"/>
    <w:rsid w:val="00074DC3"/>
    <w:rsid w:val="000830E6"/>
    <w:rsid w:val="0008784B"/>
    <w:rsid w:val="0009280D"/>
    <w:rsid w:val="000966EA"/>
    <w:rsid w:val="00097900"/>
    <w:rsid w:val="000B20B7"/>
    <w:rsid w:val="000B5CF8"/>
    <w:rsid w:val="000B7E09"/>
    <w:rsid w:val="000C3284"/>
    <w:rsid w:val="000D12D3"/>
    <w:rsid w:val="000D54E7"/>
    <w:rsid w:val="000D5A3C"/>
    <w:rsid w:val="000D7307"/>
    <w:rsid w:val="000D791D"/>
    <w:rsid w:val="000F7BCA"/>
    <w:rsid w:val="00104E07"/>
    <w:rsid w:val="001124A3"/>
    <w:rsid w:val="001126C4"/>
    <w:rsid w:val="00113CDA"/>
    <w:rsid w:val="001155A5"/>
    <w:rsid w:val="00120F92"/>
    <w:rsid w:val="00121640"/>
    <w:rsid w:val="00123767"/>
    <w:rsid w:val="00123C4E"/>
    <w:rsid w:val="00125514"/>
    <w:rsid w:val="001451F9"/>
    <w:rsid w:val="001470C3"/>
    <w:rsid w:val="0014782A"/>
    <w:rsid w:val="0015236A"/>
    <w:rsid w:val="001533DB"/>
    <w:rsid w:val="001560FA"/>
    <w:rsid w:val="001647E6"/>
    <w:rsid w:val="00165910"/>
    <w:rsid w:val="001715FA"/>
    <w:rsid w:val="001719E8"/>
    <w:rsid w:val="001757DA"/>
    <w:rsid w:val="00177158"/>
    <w:rsid w:val="001779D3"/>
    <w:rsid w:val="001812AF"/>
    <w:rsid w:val="0018267D"/>
    <w:rsid w:val="0018625D"/>
    <w:rsid w:val="00187835"/>
    <w:rsid w:val="00191693"/>
    <w:rsid w:val="0019435A"/>
    <w:rsid w:val="00195C89"/>
    <w:rsid w:val="001A2488"/>
    <w:rsid w:val="001A2BF4"/>
    <w:rsid w:val="001A6240"/>
    <w:rsid w:val="001A6F00"/>
    <w:rsid w:val="001A6F91"/>
    <w:rsid w:val="001B1EC1"/>
    <w:rsid w:val="001B2AF9"/>
    <w:rsid w:val="001B2E78"/>
    <w:rsid w:val="001B449D"/>
    <w:rsid w:val="001B58EB"/>
    <w:rsid w:val="001D2141"/>
    <w:rsid w:val="001D5A39"/>
    <w:rsid w:val="001D7155"/>
    <w:rsid w:val="001E407F"/>
    <w:rsid w:val="001E4C91"/>
    <w:rsid w:val="001E5DD0"/>
    <w:rsid w:val="00201191"/>
    <w:rsid w:val="002019B8"/>
    <w:rsid w:val="0020211F"/>
    <w:rsid w:val="00202898"/>
    <w:rsid w:val="00222C4F"/>
    <w:rsid w:val="00231C0B"/>
    <w:rsid w:val="002324CF"/>
    <w:rsid w:val="0024494E"/>
    <w:rsid w:val="002613E7"/>
    <w:rsid w:val="002615B2"/>
    <w:rsid w:val="00264993"/>
    <w:rsid w:val="0027331C"/>
    <w:rsid w:val="00281D36"/>
    <w:rsid w:val="002870D9"/>
    <w:rsid w:val="00287E9E"/>
    <w:rsid w:val="00290700"/>
    <w:rsid w:val="00293E5B"/>
    <w:rsid w:val="002A059D"/>
    <w:rsid w:val="002A362C"/>
    <w:rsid w:val="002A393F"/>
    <w:rsid w:val="002A69CD"/>
    <w:rsid w:val="002B161B"/>
    <w:rsid w:val="002B4D7D"/>
    <w:rsid w:val="002B73AE"/>
    <w:rsid w:val="002B7E21"/>
    <w:rsid w:val="002C1D09"/>
    <w:rsid w:val="002C4D98"/>
    <w:rsid w:val="002D30E4"/>
    <w:rsid w:val="002F0279"/>
    <w:rsid w:val="002F0B7D"/>
    <w:rsid w:val="002F7F7D"/>
    <w:rsid w:val="003033E1"/>
    <w:rsid w:val="00303CB1"/>
    <w:rsid w:val="00306EDB"/>
    <w:rsid w:val="00314A61"/>
    <w:rsid w:val="00314D5E"/>
    <w:rsid w:val="003220BE"/>
    <w:rsid w:val="00322395"/>
    <w:rsid w:val="00325D46"/>
    <w:rsid w:val="00326D49"/>
    <w:rsid w:val="00330BAF"/>
    <w:rsid w:val="00330C5E"/>
    <w:rsid w:val="00333015"/>
    <w:rsid w:val="0033321C"/>
    <w:rsid w:val="0033375E"/>
    <w:rsid w:val="00333F9B"/>
    <w:rsid w:val="003362BE"/>
    <w:rsid w:val="00341669"/>
    <w:rsid w:val="003437B2"/>
    <w:rsid w:val="00343923"/>
    <w:rsid w:val="00354451"/>
    <w:rsid w:val="003562F4"/>
    <w:rsid w:val="00356B08"/>
    <w:rsid w:val="003612F4"/>
    <w:rsid w:val="003728E3"/>
    <w:rsid w:val="003757DD"/>
    <w:rsid w:val="003773E5"/>
    <w:rsid w:val="0038339B"/>
    <w:rsid w:val="003837D4"/>
    <w:rsid w:val="00385E17"/>
    <w:rsid w:val="00390AE3"/>
    <w:rsid w:val="00392D08"/>
    <w:rsid w:val="0039331B"/>
    <w:rsid w:val="00397360"/>
    <w:rsid w:val="003A3979"/>
    <w:rsid w:val="003A56E7"/>
    <w:rsid w:val="003A6FA8"/>
    <w:rsid w:val="003B1247"/>
    <w:rsid w:val="003B16C7"/>
    <w:rsid w:val="003B34FC"/>
    <w:rsid w:val="003B69C9"/>
    <w:rsid w:val="003B6EF4"/>
    <w:rsid w:val="003B703D"/>
    <w:rsid w:val="003D2105"/>
    <w:rsid w:val="003E2529"/>
    <w:rsid w:val="003E466A"/>
    <w:rsid w:val="003E4E17"/>
    <w:rsid w:val="003F3C1B"/>
    <w:rsid w:val="003F55D6"/>
    <w:rsid w:val="003F758C"/>
    <w:rsid w:val="00401C41"/>
    <w:rsid w:val="00403BBF"/>
    <w:rsid w:val="00411FAE"/>
    <w:rsid w:val="00412D96"/>
    <w:rsid w:val="00421D8B"/>
    <w:rsid w:val="0042683C"/>
    <w:rsid w:val="00431835"/>
    <w:rsid w:val="00442A29"/>
    <w:rsid w:val="00442D40"/>
    <w:rsid w:val="004467C8"/>
    <w:rsid w:val="004519DF"/>
    <w:rsid w:val="0045466A"/>
    <w:rsid w:val="00461D13"/>
    <w:rsid w:val="00465858"/>
    <w:rsid w:val="004700D5"/>
    <w:rsid w:val="004749CC"/>
    <w:rsid w:val="00476D85"/>
    <w:rsid w:val="00480556"/>
    <w:rsid w:val="0048055B"/>
    <w:rsid w:val="00492E9A"/>
    <w:rsid w:val="004956F2"/>
    <w:rsid w:val="00496E2D"/>
    <w:rsid w:val="004A62CF"/>
    <w:rsid w:val="004A74E6"/>
    <w:rsid w:val="004B58B3"/>
    <w:rsid w:val="004B5A04"/>
    <w:rsid w:val="004B6D3F"/>
    <w:rsid w:val="004B733A"/>
    <w:rsid w:val="004C1108"/>
    <w:rsid w:val="004C19B4"/>
    <w:rsid w:val="004C71BA"/>
    <w:rsid w:val="004C748C"/>
    <w:rsid w:val="004D2BC3"/>
    <w:rsid w:val="004E2B27"/>
    <w:rsid w:val="004F1DEA"/>
    <w:rsid w:val="004F2FEE"/>
    <w:rsid w:val="004F4FA2"/>
    <w:rsid w:val="004F5AE0"/>
    <w:rsid w:val="004F7858"/>
    <w:rsid w:val="00505B9C"/>
    <w:rsid w:val="00505BB7"/>
    <w:rsid w:val="00510276"/>
    <w:rsid w:val="00511163"/>
    <w:rsid w:val="00517042"/>
    <w:rsid w:val="005178EA"/>
    <w:rsid w:val="0052422A"/>
    <w:rsid w:val="0052609E"/>
    <w:rsid w:val="005342C8"/>
    <w:rsid w:val="005403C2"/>
    <w:rsid w:val="00543A9E"/>
    <w:rsid w:val="00544FF0"/>
    <w:rsid w:val="00552351"/>
    <w:rsid w:val="00552CC8"/>
    <w:rsid w:val="00554707"/>
    <w:rsid w:val="00556AA3"/>
    <w:rsid w:val="00557437"/>
    <w:rsid w:val="00560791"/>
    <w:rsid w:val="00564A9A"/>
    <w:rsid w:val="00567C1A"/>
    <w:rsid w:val="00571236"/>
    <w:rsid w:val="00587000"/>
    <w:rsid w:val="00594108"/>
    <w:rsid w:val="005A4018"/>
    <w:rsid w:val="005A42B5"/>
    <w:rsid w:val="005A62C5"/>
    <w:rsid w:val="005A74AA"/>
    <w:rsid w:val="005A7F89"/>
    <w:rsid w:val="005C4BE2"/>
    <w:rsid w:val="005C7B49"/>
    <w:rsid w:val="005C7E52"/>
    <w:rsid w:val="005D13EB"/>
    <w:rsid w:val="005D45A2"/>
    <w:rsid w:val="005D52FB"/>
    <w:rsid w:val="005E0235"/>
    <w:rsid w:val="005E2962"/>
    <w:rsid w:val="005E4989"/>
    <w:rsid w:val="005E7045"/>
    <w:rsid w:val="005E7A88"/>
    <w:rsid w:val="005F0460"/>
    <w:rsid w:val="00602FE8"/>
    <w:rsid w:val="00606254"/>
    <w:rsid w:val="00607867"/>
    <w:rsid w:val="00610E86"/>
    <w:rsid w:val="0061175C"/>
    <w:rsid w:val="006127B9"/>
    <w:rsid w:val="00617953"/>
    <w:rsid w:val="00617D71"/>
    <w:rsid w:val="0062041D"/>
    <w:rsid w:val="006211A5"/>
    <w:rsid w:val="00632C4D"/>
    <w:rsid w:val="00635CCF"/>
    <w:rsid w:val="0064515D"/>
    <w:rsid w:val="00651341"/>
    <w:rsid w:val="00654034"/>
    <w:rsid w:val="006563EA"/>
    <w:rsid w:val="00662A6C"/>
    <w:rsid w:val="00664A52"/>
    <w:rsid w:val="0066617A"/>
    <w:rsid w:val="00672B65"/>
    <w:rsid w:val="006772A8"/>
    <w:rsid w:val="006A14D5"/>
    <w:rsid w:val="006A1589"/>
    <w:rsid w:val="006B1261"/>
    <w:rsid w:val="006B12CF"/>
    <w:rsid w:val="006B31F0"/>
    <w:rsid w:val="006B3ACA"/>
    <w:rsid w:val="006C269E"/>
    <w:rsid w:val="006C4744"/>
    <w:rsid w:val="006C661A"/>
    <w:rsid w:val="006D112F"/>
    <w:rsid w:val="006D415E"/>
    <w:rsid w:val="006E0902"/>
    <w:rsid w:val="006E4DAA"/>
    <w:rsid w:val="006F2D34"/>
    <w:rsid w:val="006F58A1"/>
    <w:rsid w:val="006F7157"/>
    <w:rsid w:val="00704B64"/>
    <w:rsid w:val="007053A3"/>
    <w:rsid w:val="0070784F"/>
    <w:rsid w:val="0071058F"/>
    <w:rsid w:val="007164E3"/>
    <w:rsid w:val="00716AFB"/>
    <w:rsid w:val="0072074C"/>
    <w:rsid w:val="00721E1E"/>
    <w:rsid w:val="00730FBC"/>
    <w:rsid w:val="00732395"/>
    <w:rsid w:val="00733704"/>
    <w:rsid w:val="00733AAF"/>
    <w:rsid w:val="00736986"/>
    <w:rsid w:val="0074140B"/>
    <w:rsid w:val="0074325C"/>
    <w:rsid w:val="00751D5D"/>
    <w:rsid w:val="00753603"/>
    <w:rsid w:val="007553A0"/>
    <w:rsid w:val="00766467"/>
    <w:rsid w:val="00777979"/>
    <w:rsid w:val="007813A2"/>
    <w:rsid w:val="0078505B"/>
    <w:rsid w:val="0078527B"/>
    <w:rsid w:val="00790F3A"/>
    <w:rsid w:val="00793BBD"/>
    <w:rsid w:val="00793C3D"/>
    <w:rsid w:val="00794403"/>
    <w:rsid w:val="007A00F4"/>
    <w:rsid w:val="007A50F0"/>
    <w:rsid w:val="007A58E2"/>
    <w:rsid w:val="007A6347"/>
    <w:rsid w:val="007B555F"/>
    <w:rsid w:val="007B6E03"/>
    <w:rsid w:val="007C48AA"/>
    <w:rsid w:val="007C7603"/>
    <w:rsid w:val="007D07C8"/>
    <w:rsid w:val="007D571D"/>
    <w:rsid w:val="007D67A7"/>
    <w:rsid w:val="007D7449"/>
    <w:rsid w:val="007E3812"/>
    <w:rsid w:val="007E50ED"/>
    <w:rsid w:val="007F3621"/>
    <w:rsid w:val="007F3CC3"/>
    <w:rsid w:val="007F6A26"/>
    <w:rsid w:val="007F7D13"/>
    <w:rsid w:val="00803A9E"/>
    <w:rsid w:val="00804997"/>
    <w:rsid w:val="00816BED"/>
    <w:rsid w:val="00823FD3"/>
    <w:rsid w:val="008279F2"/>
    <w:rsid w:val="00836DAB"/>
    <w:rsid w:val="008428CC"/>
    <w:rsid w:val="00846877"/>
    <w:rsid w:val="00851378"/>
    <w:rsid w:val="008606B9"/>
    <w:rsid w:val="00863481"/>
    <w:rsid w:val="008643B6"/>
    <w:rsid w:val="00864B51"/>
    <w:rsid w:val="00864E5E"/>
    <w:rsid w:val="00866A28"/>
    <w:rsid w:val="00870DF9"/>
    <w:rsid w:val="00881CDA"/>
    <w:rsid w:val="00884F08"/>
    <w:rsid w:val="00887BDE"/>
    <w:rsid w:val="00892FBC"/>
    <w:rsid w:val="00895AAA"/>
    <w:rsid w:val="008A0C61"/>
    <w:rsid w:val="008A1C76"/>
    <w:rsid w:val="008A58BD"/>
    <w:rsid w:val="008A5DC7"/>
    <w:rsid w:val="008B00D4"/>
    <w:rsid w:val="008B462D"/>
    <w:rsid w:val="008B7800"/>
    <w:rsid w:val="008B7A91"/>
    <w:rsid w:val="008C1CA6"/>
    <w:rsid w:val="008C3077"/>
    <w:rsid w:val="008C399B"/>
    <w:rsid w:val="008C608D"/>
    <w:rsid w:val="008D3D39"/>
    <w:rsid w:val="008D6EB5"/>
    <w:rsid w:val="008E5C89"/>
    <w:rsid w:val="008E77B3"/>
    <w:rsid w:val="008F5116"/>
    <w:rsid w:val="009026B5"/>
    <w:rsid w:val="0090471E"/>
    <w:rsid w:val="00936779"/>
    <w:rsid w:val="0094266D"/>
    <w:rsid w:val="009427D7"/>
    <w:rsid w:val="00942B20"/>
    <w:rsid w:val="00943942"/>
    <w:rsid w:val="0094409E"/>
    <w:rsid w:val="00946569"/>
    <w:rsid w:val="009573BA"/>
    <w:rsid w:val="00957BB3"/>
    <w:rsid w:val="00960F93"/>
    <w:rsid w:val="009614C0"/>
    <w:rsid w:val="00962FC7"/>
    <w:rsid w:val="0097002F"/>
    <w:rsid w:val="00971B42"/>
    <w:rsid w:val="00972BDD"/>
    <w:rsid w:val="00981DBC"/>
    <w:rsid w:val="009820A9"/>
    <w:rsid w:val="00983947"/>
    <w:rsid w:val="00983D6C"/>
    <w:rsid w:val="00987337"/>
    <w:rsid w:val="009A391E"/>
    <w:rsid w:val="009A5F7B"/>
    <w:rsid w:val="009B34E0"/>
    <w:rsid w:val="009B71C2"/>
    <w:rsid w:val="009C026E"/>
    <w:rsid w:val="009C77CD"/>
    <w:rsid w:val="009D20C9"/>
    <w:rsid w:val="009E4273"/>
    <w:rsid w:val="009E4A08"/>
    <w:rsid w:val="009F03F2"/>
    <w:rsid w:val="009F060B"/>
    <w:rsid w:val="009F0B67"/>
    <w:rsid w:val="009F4859"/>
    <w:rsid w:val="00A0212E"/>
    <w:rsid w:val="00A02C65"/>
    <w:rsid w:val="00A06635"/>
    <w:rsid w:val="00A11E76"/>
    <w:rsid w:val="00A1288B"/>
    <w:rsid w:val="00A15A2D"/>
    <w:rsid w:val="00A237FA"/>
    <w:rsid w:val="00A23C13"/>
    <w:rsid w:val="00A24785"/>
    <w:rsid w:val="00A2507C"/>
    <w:rsid w:val="00A25548"/>
    <w:rsid w:val="00A27C23"/>
    <w:rsid w:val="00A304AA"/>
    <w:rsid w:val="00A4307D"/>
    <w:rsid w:val="00A453F7"/>
    <w:rsid w:val="00A50EB2"/>
    <w:rsid w:val="00A51499"/>
    <w:rsid w:val="00A55167"/>
    <w:rsid w:val="00A55BEC"/>
    <w:rsid w:val="00A60AF4"/>
    <w:rsid w:val="00A64D54"/>
    <w:rsid w:val="00A67FA8"/>
    <w:rsid w:val="00A72D36"/>
    <w:rsid w:val="00A844EA"/>
    <w:rsid w:val="00A9253F"/>
    <w:rsid w:val="00A96079"/>
    <w:rsid w:val="00AA01A6"/>
    <w:rsid w:val="00AA12CE"/>
    <w:rsid w:val="00AA7333"/>
    <w:rsid w:val="00AB3706"/>
    <w:rsid w:val="00AB590F"/>
    <w:rsid w:val="00AC0A8A"/>
    <w:rsid w:val="00AC4B8C"/>
    <w:rsid w:val="00AD3D45"/>
    <w:rsid w:val="00AD5B66"/>
    <w:rsid w:val="00AD782A"/>
    <w:rsid w:val="00AE2D27"/>
    <w:rsid w:val="00AE5049"/>
    <w:rsid w:val="00AE5A31"/>
    <w:rsid w:val="00AE654E"/>
    <w:rsid w:val="00AE778B"/>
    <w:rsid w:val="00AE7E73"/>
    <w:rsid w:val="00AF009E"/>
    <w:rsid w:val="00AF0969"/>
    <w:rsid w:val="00AF1C94"/>
    <w:rsid w:val="00B00664"/>
    <w:rsid w:val="00B017CD"/>
    <w:rsid w:val="00B01D4B"/>
    <w:rsid w:val="00B11683"/>
    <w:rsid w:val="00B11FBA"/>
    <w:rsid w:val="00B1249C"/>
    <w:rsid w:val="00B13AB6"/>
    <w:rsid w:val="00B15C6A"/>
    <w:rsid w:val="00B21D8D"/>
    <w:rsid w:val="00B3416A"/>
    <w:rsid w:val="00B438BC"/>
    <w:rsid w:val="00B44101"/>
    <w:rsid w:val="00B4553E"/>
    <w:rsid w:val="00B46092"/>
    <w:rsid w:val="00B535DA"/>
    <w:rsid w:val="00B56027"/>
    <w:rsid w:val="00B56EB7"/>
    <w:rsid w:val="00B64811"/>
    <w:rsid w:val="00B662BF"/>
    <w:rsid w:val="00B66FF4"/>
    <w:rsid w:val="00B70130"/>
    <w:rsid w:val="00B72E8B"/>
    <w:rsid w:val="00B74F83"/>
    <w:rsid w:val="00B76ACC"/>
    <w:rsid w:val="00B776C7"/>
    <w:rsid w:val="00B85917"/>
    <w:rsid w:val="00B85FAD"/>
    <w:rsid w:val="00B90F38"/>
    <w:rsid w:val="00B9124E"/>
    <w:rsid w:val="00B93D5B"/>
    <w:rsid w:val="00B94614"/>
    <w:rsid w:val="00B97BF7"/>
    <w:rsid w:val="00BA3041"/>
    <w:rsid w:val="00BA389B"/>
    <w:rsid w:val="00BB621E"/>
    <w:rsid w:val="00BC0B15"/>
    <w:rsid w:val="00BC3E99"/>
    <w:rsid w:val="00BC4FC1"/>
    <w:rsid w:val="00BD391E"/>
    <w:rsid w:val="00BD3DFC"/>
    <w:rsid w:val="00BD5761"/>
    <w:rsid w:val="00BD65C6"/>
    <w:rsid w:val="00BE4A7D"/>
    <w:rsid w:val="00BF6A14"/>
    <w:rsid w:val="00C01007"/>
    <w:rsid w:val="00C0475C"/>
    <w:rsid w:val="00C11F4F"/>
    <w:rsid w:val="00C121BE"/>
    <w:rsid w:val="00C20525"/>
    <w:rsid w:val="00C266DC"/>
    <w:rsid w:val="00C31BA0"/>
    <w:rsid w:val="00C33599"/>
    <w:rsid w:val="00C36B90"/>
    <w:rsid w:val="00C411E3"/>
    <w:rsid w:val="00C42253"/>
    <w:rsid w:val="00C43C95"/>
    <w:rsid w:val="00C517D8"/>
    <w:rsid w:val="00C52A9E"/>
    <w:rsid w:val="00C60AB4"/>
    <w:rsid w:val="00C678E6"/>
    <w:rsid w:val="00C7059E"/>
    <w:rsid w:val="00C74C2D"/>
    <w:rsid w:val="00C852E4"/>
    <w:rsid w:val="00C86644"/>
    <w:rsid w:val="00C90FD0"/>
    <w:rsid w:val="00C91AD0"/>
    <w:rsid w:val="00C967E9"/>
    <w:rsid w:val="00CA38BD"/>
    <w:rsid w:val="00CA4753"/>
    <w:rsid w:val="00CB5A04"/>
    <w:rsid w:val="00CC01AB"/>
    <w:rsid w:val="00CD27FA"/>
    <w:rsid w:val="00CD34E9"/>
    <w:rsid w:val="00CD39F7"/>
    <w:rsid w:val="00CD5159"/>
    <w:rsid w:val="00CE1A5E"/>
    <w:rsid w:val="00CE5AF1"/>
    <w:rsid w:val="00CE773E"/>
    <w:rsid w:val="00CF632E"/>
    <w:rsid w:val="00D00D70"/>
    <w:rsid w:val="00D01B33"/>
    <w:rsid w:val="00D02A55"/>
    <w:rsid w:val="00D02C83"/>
    <w:rsid w:val="00D1398D"/>
    <w:rsid w:val="00D13BD9"/>
    <w:rsid w:val="00D17BBB"/>
    <w:rsid w:val="00D2083A"/>
    <w:rsid w:val="00D22066"/>
    <w:rsid w:val="00D247BD"/>
    <w:rsid w:val="00D24F4F"/>
    <w:rsid w:val="00D27FCE"/>
    <w:rsid w:val="00D30712"/>
    <w:rsid w:val="00D307D1"/>
    <w:rsid w:val="00D31B36"/>
    <w:rsid w:val="00D33C78"/>
    <w:rsid w:val="00D3730B"/>
    <w:rsid w:val="00D4256B"/>
    <w:rsid w:val="00D471AB"/>
    <w:rsid w:val="00D5333B"/>
    <w:rsid w:val="00D63E31"/>
    <w:rsid w:val="00D70704"/>
    <w:rsid w:val="00D75805"/>
    <w:rsid w:val="00D76EBF"/>
    <w:rsid w:val="00D83F8D"/>
    <w:rsid w:val="00D862CA"/>
    <w:rsid w:val="00D9221E"/>
    <w:rsid w:val="00D95C6A"/>
    <w:rsid w:val="00D96EDE"/>
    <w:rsid w:val="00D974A0"/>
    <w:rsid w:val="00D9763B"/>
    <w:rsid w:val="00DA3946"/>
    <w:rsid w:val="00DB3D52"/>
    <w:rsid w:val="00DC2DE9"/>
    <w:rsid w:val="00DD3341"/>
    <w:rsid w:val="00DD3BD4"/>
    <w:rsid w:val="00DD404B"/>
    <w:rsid w:val="00DD4869"/>
    <w:rsid w:val="00DE00FC"/>
    <w:rsid w:val="00DE1604"/>
    <w:rsid w:val="00DE3A6C"/>
    <w:rsid w:val="00DE69BA"/>
    <w:rsid w:val="00DE7D90"/>
    <w:rsid w:val="00DF5AB8"/>
    <w:rsid w:val="00DF6886"/>
    <w:rsid w:val="00DF7E0E"/>
    <w:rsid w:val="00E02E52"/>
    <w:rsid w:val="00E15205"/>
    <w:rsid w:val="00E21C46"/>
    <w:rsid w:val="00E34757"/>
    <w:rsid w:val="00E50236"/>
    <w:rsid w:val="00E50DF8"/>
    <w:rsid w:val="00E51344"/>
    <w:rsid w:val="00E53816"/>
    <w:rsid w:val="00E54DB4"/>
    <w:rsid w:val="00E650A2"/>
    <w:rsid w:val="00E65E57"/>
    <w:rsid w:val="00E66210"/>
    <w:rsid w:val="00E66571"/>
    <w:rsid w:val="00E701CF"/>
    <w:rsid w:val="00E732F0"/>
    <w:rsid w:val="00E73955"/>
    <w:rsid w:val="00E741A6"/>
    <w:rsid w:val="00E74B8D"/>
    <w:rsid w:val="00E84E43"/>
    <w:rsid w:val="00E85E2B"/>
    <w:rsid w:val="00E85EBD"/>
    <w:rsid w:val="00E919AE"/>
    <w:rsid w:val="00E92DF2"/>
    <w:rsid w:val="00E95FE3"/>
    <w:rsid w:val="00EB227D"/>
    <w:rsid w:val="00EB7E7C"/>
    <w:rsid w:val="00EC00B0"/>
    <w:rsid w:val="00EC63C8"/>
    <w:rsid w:val="00ED7E49"/>
    <w:rsid w:val="00EE40F3"/>
    <w:rsid w:val="00EE5502"/>
    <w:rsid w:val="00F04D13"/>
    <w:rsid w:val="00F07EB3"/>
    <w:rsid w:val="00F1494D"/>
    <w:rsid w:val="00F17997"/>
    <w:rsid w:val="00F2094E"/>
    <w:rsid w:val="00F255D5"/>
    <w:rsid w:val="00F27118"/>
    <w:rsid w:val="00F3370E"/>
    <w:rsid w:val="00F34166"/>
    <w:rsid w:val="00F34710"/>
    <w:rsid w:val="00F34D55"/>
    <w:rsid w:val="00F35E87"/>
    <w:rsid w:val="00F41C7E"/>
    <w:rsid w:val="00F43D3D"/>
    <w:rsid w:val="00F45B57"/>
    <w:rsid w:val="00F45BFC"/>
    <w:rsid w:val="00F5366A"/>
    <w:rsid w:val="00F538F1"/>
    <w:rsid w:val="00F5660B"/>
    <w:rsid w:val="00F60587"/>
    <w:rsid w:val="00F63BDF"/>
    <w:rsid w:val="00F65068"/>
    <w:rsid w:val="00F65201"/>
    <w:rsid w:val="00F70D10"/>
    <w:rsid w:val="00F72A64"/>
    <w:rsid w:val="00F73D4A"/>
    <w:rsid w:val="00F766F6"/>
    <w:rsid w:val="00F80ECB"/>
    <w:rsid w:val="00F82D17"/>
    <w:rsid w:val="00F8656A"/>
    <w:rsid w:val="00F91D91"/>
    <w:rsid w:val="00F9268F"/>
    <w:rsid w:val="00F943C9"/>
    <w:rsid w:val="00F9693B"/>
    <w:rsid w:val="00F97D1D"/>
    <w:rsid w:val="00FA0F14"/>
    <w:rsid w:val="00FA27B8"/>
    <w:rsid w:val="00FB24FB"/>
    <w:rsid w:val="00FB2E07"/>
    <w:rsid w:val="00FB438B"/>
    <w:rsid w:val="00FB6297"/>
    <w:rsid w:val="00FB7D8C"/>
    <w:rsid w:val="00FC5606"/>
    <w:rsid w:val="00FD2750"/>
    <w:rsid w:val="00FD3602"/>
    <w:rsid w:val="00FD44AD"/>
    <w:rsid w:val="00FD7355"/>
    <w:rsid w:val="00FE3683"/>
    <w:rsid w:val="00FE3AE5"/>
    <w:rsid w:val="00FE7ADD"/>
    <w:rsid w:val="00FF532B"/>
    <w:rsid w:val="0376C905"/>
    <w:rsid w:val="36925DC0"/>
    <w:rsid w:val="41888FF9"/>
    <w:rsid w:val="4D101F99"/>
    <w:rsid w:val="64310199"/>
    <w:rsid w:val="734900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C6040A0"/>
  <w15:docId w15:val="{FD85FB58-638B-441E-9795-84F3F5F46D5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libri" w:eastAsia="Calibri" w:hAnsi="Calibri" w:cs="Calibri"/>
        <w:sz w:val="22"/>
        <w:szCs w:val="22"/>
        <w:lang w:val="pt-BR" w:eastAsia="pt-BR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ind w:left="112"/>
      <w:outlineLvl w:val="0"/>
    </w:pPr>
    <w:rPr>
      <w:b/>
      <w:sz w:val="40"/>
      <w:szCs w:val="40"/>
    </w:rPr>
  </w:style>
  <w:style w:type="paragraph" w:styleId="Ttulo2">
    <w:name w:val="heading 2"/>
    <w:basedOn w:val="Normal"/>
    <w:next w:val="Normal"/>
    <w:uiPriority w:val="9"/>
    <w:unhideWhenUsed/>
    <w:qFormat/>
    <w:pPr>
      <w:spacing w:before="150"/>
      <w:ind w:right="331"/>
      <w:jc w:val="right"/>
      <w:outlineLvl w:val="1"/>
    </w:pPr>
    <w:rPr>
      <w:sz w:val="36"/>
      <w:szCs w:val="36"/>
    </w:rPr>
  </w:style>
  <w:style w:type="paragraph" w:styleId="Ttulo3">
    <w:name w:val="heading 3"/>
    <w:basedOn w:val="Normal"/>
    <w:next w:val="Normal"/>
    <w:uiPriority w:val="9"/>
    <w:unhideWhenUsed/>
    <w:qFormat/>
    <w:pPr>
      <w:ind w:left="377" w:hanging="265"/>
      <w:outlineLvl w:val="2"/>
    </w:pPr>
    <w:rPr>
      <w:b/>
      <w:sz w:val="32"/>
      <w:szCs w:val="32"/>
    </w:rPr>
  </w:style>
  <w:style w:type="paragraph" w:styleId="Ttulo4">
    <w:name w:val="heading 4"/>
    <w:basedOn w:val="Normal"/>
    <w:next w:val="Normal"/>
    <w:uiPriority w:val="9"/>
    <w:unhideWhenUsed/>
    <w:qFormat/>
    <w:pPr>
      <w:spacing w:before="2"/>
      <w:ind w:left="6585"/>
      <w:outlineLvl w:val="3"/>
    </w:pPr>
    <w:rPr>
      <w:sz w:val="32"/>
      <w:szCs w:val="32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ind w:right="219"/>
      <w:jc w:val="center"/>
      <w:outlineLvl w:val="4"/>
    </w:pPr>
    <w:rPr>
      <w:b/>
      <w:sz w:val="24"/>
      <w:szCs w:val="24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spacing w:before="138"/>
      <w:ind w:left="112"/>
      <w:outlineLvl w:val="5"/>
    </w:pPr>
    <w:rPr>
      <w:sz w:val="24"/>
      <w:szCs w:val="24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1">
    <w:name w:val="Table Normal1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spacing w:before="82"/>
      <w:ind w:left="5493"/>
    </w:pPr>
    <w:rPr>
      <w:sz w:val="92"/>
      <w:szCs w:val="92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1"/>
    <w:tblPr>
      <w:tblStyleRowBandSize w:val="1"/>
      <w:tblStyleColBandSize w:val="1"/>
    </w:tblPr>
  </w:style>
  <w:style w:type="table" w:customStyle="1" w:styleId="a0">
    <w:basedOn w:val="TableNormal1"/>
    <w:tblPr>
      <w:tblStyleRowBandSize w:val="1"/>
      <w:tblStyleColBandSize w:val="1"/>
    </w:tblPr>
  </w:style>
  <w:style w:type="table" w:customStyle="1" w:styleId="a1">
    <w:basedOn w:val="TableNormal1"/>
    <w:tblPr>
      <w:tblStyleRowBandSize w:val="1"/>
      <w:tblStyleColBandSize w:val="1"/>
    </w:tblPr>
  </w:style>
  <w:style w:type="table" w:customStyle="1" w:styleId="a2">
    <w:basedOn w:val="TableNormal1"/>
    <w:tblPr>
      <w:tblStyleRowBandSize w:val="1"/>
      <w:tblStyleColBandSize w:val="1"/>
    </w:tblPr>
  </w:style>
  <w:style w:type="table" w:customStyle="1" w:styleId="a3">
    <w:basedOn w:val="TableNormal1"/>
    <w:tblPr>
      <w:tblStyleRowBandSize w:val="1"/>
      <w:tblStyleColBandSize w:val="1"/>
    </w:tblPr>
  </w:style>
  <w:style w:type="table" w:customStyle="1" w:styleId="a4">
    <w:basedOn w:val="TableNormal1"/>
    <w:tblPr>
      <w:tblStyleRowBandSize w:val="1"/>
      <w:tblStyleColBandSize w:val="1"/>
    </w:tblPr>
  </w:style>
  <w:style w:type="table" w:customStyle="1" w:styleId="a5">
    <w:basedOn w:val="TableNormal1"/>
    <w:tblPr>
      <w:tblStyleRowBandSize w:val="1"/>
      <w:tblStyleColBandSize w:val="1"/>
    </w:tblPr>
  </w:style>
  <w:style w:type="table" w:customStyle="1" w:styleId="a6">
    <w:basedOn w:val="TableNormal1"/>
    <w:tblPr>
      <w:tblStyleRowBandSize w:val="1"/>
      <w:tblStyleColBandSize w:val="1"/>
    </w:tblPr>
  </w:style>
  <w:style w:type="table" w:customStyle="1" w:styleId="a7">
    <w:basedOn w:val="TableNormal1"/>
    <w:tblPr>
      <w:tblStyleRowBandSize w:val="1"/>
      <w:tblStyleColBandSize w:val="1"/>
    </w:tblPr>
  </w:style>
  <w:style w:type="table" w:customStyle="1" w:styleId="a8">
    <w:basedOn w:val="TableNormal1"/>
    <w:tblPr>
      <w:tblStyleRowBandSize w:val="1"/>
      <w:tblStyleColBandSize w:val="1"/>
    </w:tblPr>
  </w:style>
  <w:style w:type="table" w:customStyle="1" w:styleId="a9">
    <w:basedOn w:val="TableNormal1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a">
    <w:basedOn w:val="TableNormal1"/>
    <w:tblPr>
      <w:tblStyleRowBandSize w:val="1"/>
      <w:tblStyleColBandSize w:val="1"/>
      <w:tblCellMar>
        <w:left w:w="108" w:type="dxa"/>
        <w:right w:w="108" w:type="dxa"/>
      </w:tblCellMar>
    </w:tblPr>
  </w:style>
  <w:style w:type="paragraph" w:styleId="Cabealho">
    <w:name w:val="header"/>
    <w:basedOn w:val="Normal"/>
    <w:link w:val="CabealhoChar"/>
    <w:uiPriority w:val="99"/>
    <w:unhideWhenUsed/>
    <w:rsid w:val="00C411E3"/>
    <w:pPr>
      <w:tabs>
        <w:tab w:val="center" w:pos="4252"/>
        <w:tab w:val="right" w:pos="8504"/>
      </w:tabs>
    </w:pPr>
  </w:style>
  <w:style w:type="character" w:customStyle="1" w:styleId="CabealhoChar">
    <w:name w:val="Cabeçalho Char"/>
    <w:basedOn w:val="Fontepargpadro"/>
    <w:link w:val="Cabealho"/>
    <w:uiPriority w:val="99"/>
    <w:rsid w:val="00C411E3"/>
  </w:style>
  <w:style w:type="paragraph" w:styleId="Rodap">
    <w:name w:val="footer"/>
    <w:basedOn w:val="Normal"/>
    <w:link w:val="RodapChar"/>
    <w:uiPriority w:val="99"/>
    <w:unhideWhenUsed/>
    <w:rsid w:val="00C411E3"/>
    <w:pPr>
      <w:tabs>
        <w:tab w:val="center" w:pos="4252"/>
        <w:tab w:val="right" w:pos="8504"/>
      </w:tabs>
    </w:pPr>
  </w:style>
  <w:style w:type="character" w:customStyle="1" w:styleId="RodapChar">
    <w:name w:val="Rodapé Char"/>
    <w:basedOn w:val="Fontepargpadro"/>
    <w:link w:val="Rodap"/>
    <w:uiPriority w:val="99"/>
    <w:rsid w:val="00C411E3"/>
  </w:style>
  <w:style w:type="paragraph" w:styleId="Textodebalo">
    <w:name w:val="Balloon Text"/>
    <w:basedOn w:val="Normal"/>
    <w:link w:val="TextodebaloChar"/>
    <w:uiPriority w:val="99"/>
    <w:semiHidden/>
    <w:unhideWhenUsed/>
    <w:rsid w:val="007F3CC3"/>
    <w:rPr>
      <w:rFonts w:ascii="Segoe UI" w:hAnsi="Segoe UI" w:cs="Segoe UI"/>
      <w:sz w:val="18"/>
      <w:szCs w:val="18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7F3CC3"/>
    <w:rPr>
      <w:rFonts w:ascii="Segoe UI" w:hAnsi="Segoe UI" w:cs="Segoe UI"/>
      <w:sz w:val="18"/>
      <w:szCs w:val="18"/>
    </w:rPr>
  </w:style>
  <w:style w:type="paragraph" w:styleId="PargrafodaLista">
    <w:name w:val="List Paragraph"/>
    <w:basedOn w:val="Normal"/>
    <w:uiPriority w:val="34"/>
    <w:qFormat/>
    <w:rsid w:val="00F45B57"/>
    <w:pPr>
      <w:ind w:left="720"/>
      <w:contextualSpacing/>
    </w:pPr>
  </w:style>
  <w:style w:type="table" w:styleId="Tabelacomgrade">
    <w:name w:val="Table Grid"/>
    <w:basedOn w:val="Tabelanormal"/>
    <w:uiPriority w:val="39"/>
    <w:rsid w:val="00F72A6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Corpodetexto">
    <w:name w:val="Body Text"/>
    <w:basedOn w:val="Normal"/>
    <w:link w:val="CorpodetextoChar"/>
    <w:uiPriority w:val="99"/>
    <w:semiHidden/>
    <w:unhideWhenUsed/>
    <w:rsid w:val="005C4BE2"/>
    <w:pPr>
      <w:spacing w:after="120"/>
    </w:pPr>
  </w:style>
  <w:style w:type="character" w:customStyle="1" w:styleId="CorpodetextoChar">
    <w:name w:val="Corpo de texto Char"/>
    <w:basedOn w:val="Fontepargpadro"/>
    <w:link w:val="Corpodetexto"/>
    <w:uiPriority w:val="99"/>
    <w:semiHidden/>
    <w:rsid w:val="005C4BE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3.jpe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" Type="http://schemas.openxmlformats.org/officeDocument/2006/relationships/styles" Target="styles.xml"/><Relationship Id="rId21" Type="http://schemas.openxmlformats.org/officeDocument/2006/relationships/image" Target="media/image11.png"/><Relationship Id="rId7" Type="http://schemas.openxmlformats.org/officeDocument/2006/relationships/endnotes" Target="endnotes.xml"/><Relationship Id="rId12" Type="http://schemas.openxmlformats.org/officeDocument/2006/relationships/footer" Target="footer2.xml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2.xml"/><Relationship Id="rId24" Type="http://schemas.openxmlformats.org/officeDocument/2006/relationships/image" Target="media/image14.png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10" Type="http://schemas.openxmlformats.org/officeDocument/2006/relationships/footer" Target="footer1.xml"/><Relationship Id="rId19" Type="http://schemas.openxmlformats.org/officeDocument/2006/relationships/image" Target="media/image9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footer2.xml.rels><?xml version="1.0" encoding="UTF-8" standalone="yes"?>
<Relationships xmlns="http://schemas.openxmlformats.org/package/2006/relationships"><Relationship Id="rId3" Type="http://schemas.openxmlformats.org/officeDocument/2006/relationships/image" Target="media/image200.png"/><Relationship Id="rId2" Type="http://schemas.openxmlformats.org/officeDocument/2006/relationships/image" Target="media/image20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ED03B50-CD24-4B78-B0C2-7C5507E4128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149</TotalTime>
  <Pages>16</Pages>
  <Words>1567</Words>
  <Characters>8465</Characters>
  <Application>Microsoft Office Word</Application>
  <DocSecurity>0</DocSecurity>
  <Lines>70</Lines>
  <Paragraphs>20</Paragraphs>
  <ScaleCrop>false</ScaleCrop>
  <Company/>
  <LinksUpToDate>false</LinksUpToDate>
  <CharactersWithSpaces>10012</CharactersWithSpaces>
  <SharedDoc>false</SharedDoc>
  <HLinks>
    <vt:vector size="24" baseType="variant">
      <vt:variant>
        <vt:i4>1704047</vt:i4>
      </vt:variant>
      <vt:variant>
        <vt:i4>11</vt:i4>
      </vt:variant>
      <vt:variant>
        <vt:i4>0</vt:i4>
      </vt:variant>
      <vt:variant>
        <vt:i4>5</vt:i4>
      </vt:variant>
      <vt:variant>
        <vt:lpwstr/>
      </vt:variant>
      <vt:variant>
        <vt:lpwstr>_35nkun2</vt:lpwstr>
      </vt:variant>
      <vt:variant>
        <vt:i4>852085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_26in1rg</vt:lpwstr>
      </vt:variant>
      <vt:variant>
        <vt:i4>4456563</vt:i4>
      </vt:variant>
      <vt:variant>
        <vt:i4>5</vt:i4>
      </vt:variant>
      <vt:variant>
        <vt:i4>0</vt:i4>
      </vt:variant>
      <vt:variant>
        <vt:i4>5</vt:i4>
      </vt:variant>
      <vt:variant>
        <vt:lpwstr/>
      </vt:variant>
      <vt:variant>
        <vt:lpwstr>_2et92p0</vt:lpwstr>
      </vt:variant>
      <vt:variant>
        <vt:i4>131119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_1fob9te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Mario Cleber Bidoia</dc:creator>
  <cp:keywords/>
  <cp:lastModifiedBy>Paulo Roberto Brandao da Silva</cp:lastModifiedBy>
  <cp:revision>221</cp:revision>
  <dcterms:created xsi:type="dcterms:W3CDTF">2024-10-22T19:18:00Z</dcterms:created>
  <dcterms:modified xsi:type="dcterms:W3CDTF">2024-10-28T04:15:00Z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lpwstr>2022-11-01T00:00:00Z</vt:lpwstr>
  </property>
  <property fmtid="{D5CDD505-2E9C-101B-9397-08002B2CF9AE}" pid="3" name="Creator">
    <vt:lpwstr>Acrobat PDFMaker 22 for Word</vt:lpwstr>
  </property>
  <property fmtid="{D5CDD505-2E9C-101B-9397-08002B2CF9AE}" pid="4" name="ICV">
    <vt:lpwstr>64BAFD5F2E50CEEB489D84623642B34C</vt:lpwstr>
  </property>
  <property fmtid="{D5CDD505-2E9C-101B-9397-08002B2CF9AE}" pid="5" name="KSOProductBuildVer">
    <vt:lpwstr>2052-11.1.0.12598</vt:lpwstr>
  </property>
  <property fmtid="{D5CDD505-2E9C-101B-9397-08002B2CF9AE}" pid="6" name="LastSaved">
    <vt:lpwstr>2024-04-12T00:00:00Z</vt:lpwstr>
  </property>
  <property fmtid="{D5CDD505-2E9C-101B-9397-08002B2CF9AE}" pid="7" name="Producer">
    <vt:lpwstr>Adobe PDF Library 22.3.39</vt:lpwstr>
  </property>
  <property fmtid="{D5CDD505-2E9C-101B-9397-08002B2CF9AE}" pid="8" name="SourceModified">
    <vt:lpwstr>D:20221101092644</vt:lpwstr>
  </property>
  <property fmtid="{D5CDD505-2E9C-101B-9397-08002B2CF9AE}" pid="9" name="ContentTypeId">
    <vt:lpwstr>0x010100CC94E0163ABA5C46BDFEF9575BA81040</vt:lpwstr>
  </property>
  <property fmtid="{D5CDD505-2E9C-101B-9397-08002B2CF9AE}" pid="10" name="MediaServiceImageTags">
    <vt:lpwstr>MediaServiceImageTags</vt:lpwstr>
  </property>
</Properties>
</file>